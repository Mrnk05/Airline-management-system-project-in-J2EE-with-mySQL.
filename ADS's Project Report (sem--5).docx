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CD81EA" w14:textId="77777777" w:rsidR="00A92CEB" w:rsidRPr="005D1D8D" w:rsidRDefault="00A92CEB">
      <w:pPr>
        <w:pStyle w:val="BodyText"/>
        <w:spacing w:before="100"/>
        <w:rPr>
          <w:rFonts w:ascii="Times New Roman"/>
          <w:sz w:val="52"/>
        </w:rPr>
      </w:pPr>
    </w:p>
    <w:p w14:paraId="59FDAA40" w14:textId="3AA0427D" w:rsidR="00A92CEB" w:rsidRPr="005D1D8D" w:rsidRDefault="00AC2904">
      <w:pPr>
        <w:pStyle w:val="Heading1"/>
        <w:ind w:right="17"/>
        <w:rPr>
          <w:rFonts w:ascii="Palatino Linotype"/>
          <w:u w:val="none"/>
        </w:rPr>
      </w:pPr>
      <w:r w:rsidRPr="005D1D8D">
        <w:rPr>
          <w:rFonts w:ascii="Palatino Linotype"/>
          <w:u w:val="none"/>
        </w:rPr>
        <w:t>PROJECT</w:t>
      </w:r>
      <w:r w:rsidRPr="005D1D8D">
        <w:rPr>
          <w:rFonts w:ascii="Palatino Linotype"/>
          <w:spacing w:val="-1"/>
          <w:u w:val="none"/>
        </w:rPr>
        <w:t xml:space="preserve"> </w:t>
      </w:r>
      <w:r w:rsidRPr="005D1D8D">
        <w:rPr>
          <w:rFonts w:ascii="Palatino Linotype"/>
          <w:spacing w:val="-2"/>
          <w:u w:val="none"/>
        </w:rPr>
        <w:t>REPORT</w:t>
      </w:r>
    </w:p>
    <w:p w14:paraId="73793496" w14:textId="3204A3BB" w:rsidR="00A92CEB" w:rsidRDefault="00AC2904">
      <w:pPr>
        <w:spacing w:before="144"/>
        <w:ind w:right="18"/>
        <w:jc w:val="center"/>
        <w:rPr>
          <w:rFonts w:ascii="Palatino Linotype"/>
          <w:b/>
          <w:spacing w:val="-5"/>
          <w:sz w:val="40"/>
        </w:rPr>
      </w:pPr>
      <w:r w:rsidRPr="005D1D8D">
        <w:rPr>
          <w:rFonts w:ascii="Palatino Linotype"/>
          <w:b/>
          <w:spacing w:val="-5"/>
          <w:sz w:val="40"/>
        </w:rPr>
        <w:t>ON</w:t>
      </w:r>
    </w:p>
    <w:p w14:paraId="235F72F7" w14:textId="4D149430" w:rsidR="00800180" w:rsidRPr="005619B0" w:rsidRDefault="00800180">
      <w:pPr>
        <w:spacing w:before="144"/>
        <w:ind w:right="18"/>
        <w:jc w:val="center"/>
        <w:rPr>
          <w:rFonts w:ascii="Copperplate Gothic Bold" w:hAnsi="Copperplate Gothic Bold"/>
          <w:b/>
          <w:sz w:val="44"/>
          <w:szCs w:val="44"/>
        </w:rPr>
      </w:pPr>
      <w:r w:rsidRPr="005619B0">
        <w:rPr>
          <w:rFonts w:ascii="Copperplate Gothic Bold" w:hAnsi="Copperplate Gothic Bold"/>
          <w:b/>
          <w:spacing w:val="-5"/>
          <w:sz w:val="44"/>
          <w:szCs w:val="44"/>
        </w:rPr>
        <w:t>Air</w:t>
      </w:r>
      <w:r w:rsidR="005619B0" w:rsidRPr="005619B0">
        <w:rPr>
          <w:rFonts w:ascii="Copperplate Gothic Bold" w:hAnsi="Copperplate Gothic Bold"/>
          <w:b/>
          <w:spacing w:val="-5"/>
          <w:sz w:val="44"/>
          <w:szCs w:val="44"/>
        </w:rPr>
        <w:t>line Management (System)</w:t>
      </w:r>
    </w:p>
    <w:p w14:paraId="0BE34872" w14:textId="76AA2C9E" w:rsidR="00A92CEB" w:rsidRPr="005D1D8D" w:rsidRDefault="00A92CEB">
      <w:pPr>
        <w:pStyle w:val="BodyText"/>
        <w:spacing w:before="13"/>
        <w:rPr>
          <w:rFonts w:ascii="Palatino Linotype"/>
          <w:b/>
          <w:sz w:val="12"/>
        </w:rPr>
      </w:pPr>
    </w:p>
    <w:p w14:paraId="295EEAE6" w14:textId="77777777" w:rsidR="00A92CEB" w:rsidRPr="005D1D8D" w:rsidRDefault="00AC2904">
      <w:pPr>
        <w:spacing w:before="466" w:line="271" w:lineRule="auto"/>
        <w:ind w:left="548" w:right="544"/>
        <w:jc w:val="center"/>
        <w:rPr>
          <w:rFonts w:ascii="Arial"/>
          <w:b/>
          <w:sz w:val="48"/>
        </w:rPr>
      </w:pPr>
      <w:r w:rsidRPr="005D1D8D">
        <w:rPr>
          <w:rFonts w:ascii="Arial"/>
          <w:b/>
          <w:spacing w:val="-22"/>
          <w:w w:val="90"/>
          <w:sz w:val="48"/>
        </w:rPr>
        <w:t>Shree</w:t>
      </w:r>
      <w:r w:rsidRPr="005D1D8D">
        <w:rPr>
          <w:rFonts w:ascii="Arial"/>
          <w:b/>
          <w:spacing w:val="-43"/>
          <w:w w:val="90"/>
          <w:sz w:val="48"/>
        </w:rPr>
        <w:t xml:space="preserve"> </w:t>
      </w:r>
      <w:r w:rsidRPr="005D1D8D">
        <w:rPr>
          <w:rFonts w:ascii="Arial"/>
          <w:b/>
          <w:spacing w:val="-22"/>
          <w:w w:val="90"/>
          <w:sz w:val="48"/>
        </w:rPr>
        <w:t>M.N.</w:t>
      </w:r>
      <w:r w:rsidRPr="005D1D8D">
        <w:rPr>
          <w:rFonts w:ascii="Arial"/>
          <w:b/>
          <w:spacing w:val="-33"/>
          <w:sz w:val="48"/>
        </w:rPr>
        <w:t xml:space="preserve"> </w:t>
      </w:r>
      <w:proofErr w:type="spellStart"/>
      <w:r w:rsidRPr="005D1D8D">
        <w:rPr>
          <w:rFonts w:ascii="Arial"/>
          <w:b/>
          <w:spacing w:val="-22"/>
          <w:w w:val="90"/>
          <w:sz w:val="48"/>
        </w:rPr>
        <w:t>Kampani</w:t>
      </w:r>
      <w:proofErr w:type="spellEnd"/>
      <w:r w:rsidRPr="005D1D8D">
        <w:rPr>
          <w:rFonts w:ascii="Arial"/>
          <w:b/>
          <w:spacing w:val="-34"/>
          <w:sz w:val="48"/>
        </w:rPr>
        <w:t xml:space="preserve"> </w:t>
      </w:r>
      <w:r w:rsidRPr="005D1D8D">
        <w:rPr>
          <w:rFonts w:ascii="Arial"/>
          <w:b/>
          <w:spacing w:val="-22"/>
          <w:w w:val="90"/>
          <w:sz w:val="48"/>
        </w:rPr>
        <w:t>Arts</w:t>
      </w:r>
      <w:r w:rsidRPr="005D1D8D">
        <w:rPr>
          <w:rFonts w:ascii="Arial"/>
          <w:b/>
          <w:spacing w:val="-55"/>
          <w:w w:val="90"/>
          <w:sz w:val="48"/>
        </w:rPr>
        <w:t xml:space="preserve"> </w:t>
      </w:r>
      <w:r w:rsidRPr="005D1D8D">
        <w:rPr>
          <w:rFonts w:ascii="Arial"/>
          <w:b/>
          <w:spacing w:val="-22"/>
          <w:w w:val="90"/>
          <w:sz w:val="48"/>
        </w:rPr>
        <w:t>&amp;</w:t>
      </w:r>
      <w:r w:rsidRPr="005D1D8D">
        <w:rPr>
          <w:rFonts w:ascii="Arial"/>
          <w:b/>
          <w:spacing w:val="-43"/>
          <w:w w:val="90"/>
          <w:sz w:val="48"/>
        </w:rPr>
        <w:t xml:space="preserve"> </w:t>
      </w:r>
      <w:r w:rsidRPr="005D1D8D">
        <w:rPr>
          <w:rFonts w:ascii="Arial"/>
          <w:b/>
          <w:spacing w:val="-22"/>
          <w:w w:val="90"/>
          <w:sz w:val="48"/>
        </w:rPr>
        <w:t>A.K.</w:t>
      </w:r>
      <w:r w:rsidRPr="005D1D8D">
        <w:rPr>
          <w:rFonts w:ascii="Arial"/>
          <w:b/>
          <w:spacing w:val="-33"/>
          <w:sz w:val="48"/>
        </w:rPr>
        <w:t xml:space="preserve"> </w:t>
      </w:r>
      <w:r w:rsidRPr="005D1D8D">
        <w:rPr>
          <w:rFonts w:ascii="Arial"/>
          <w:b/>
          <w:spacing w:val="-22"/>
          <w:w w:val="90"/>
          <w:sz w:val="48"/>
        </w:rPr>
        <w:t>Shah</w:t>
      </w:r>
      <w:r w:rsidRPr="005D1D8D">
        <w:rPr>
          <w:rFonts w:ascii="Arial"/>
          <w:b/>
          <w:spacing w:val="-43"/>
          <w:w w:val="90"/>
          <w:sz w:val="48"/>
        </w:rPr>
        <w:t xml:space="preserve"> </w:t>
      </w:r>
      <w:r w:rsidRPr="005D1D8D">
        <w:rPr>
          <w:rFonts w:ascii="Arial"/>
          <w:b/>
          <w:spacing w:val="-22"/>
          <w:w w:val="90"/>
          <w:sz w:val="48"/>
        </w:rPr>
        <w:t xml:space="preserve">Commerce </w:t>
      </w:r>
      <w:r w:rsidRPr="005D1D8D">
        <w:rPr>
          <w:rFonts w:ascii="Arial"/>
          <w:b/>
          <w:spacing w:val="-34"/>
          <w:sz w:val="48"/>
        </w:rPr>
        <w:t>Collage,</w:t>
      </w:r>
      <w:r w:rsidRPr="005D1D8D">
        <w:rPr>
          <w:rFonts w:ascii="Arial"/>
          <w:b/>
          <w:spacing w:val="-35"/>
          <w:sz w:val="48"/>
        </w:rPr>
        <w:t xml:space="preserve"> </w:t>
      </w:r>
      <w:proofErr w:type="spellStart"/>
      <w:r w:rsidRPr="005D1D8D">
        <w:rPr>
          <w:rFonts w:ascii="Arial"/>
          <w:b/>
          <w:spacing w:val="-34"/>
          <w:sz w:val="48"/>
        </w:rPr>
        <w:t>Mangrol</w:t>
      </w:r>
      <w:proofErr w:type="spellEnd"/>
    </w:p>
    <w:p w14:paraId="396636D9" w14:textId="77777777" w:rsidR="00A92CEB" w:rsidRPr="005D1D8D" w:rsidRDefault="00A92CEB">
      <w:pPr>
        <w:pStyle w:val="BodyText"/>
        <w:spacing w:before="87"/>
        <w:rPr>
          <w:rFonts w:ascii="Arial"/>
          <w:b/>
          <w:sz w:val="48"/>
        </w:rPr>
      </w:pPr>
    </w:p>
    <w:p w14:paraId="2152ECA3" w14:textId="77777777" w:rsidR="00A92CEB" w:rsidRPr="005D1D8D" w:rsidRDefault="00AC2904">
      <w:pPr>
        <w:spacing w:before="1" w:line="271" w:lineRule="auto"/>
        <w:ind w:left="3253" w:hanging="2387"/>
        <w:rPr>
          <w:rFonts w:ascii="Arial"/>
          <w:b/>
          <w:sz w:val="40"/>
        </w:rPr>
      </w:pPr>
      <w:r w:rsidRPr="005D1D8D">
        <w:rPr>
          <w:rFonts w:ascii="Arial"/>
          <w:b/>
          <w:spacing w:val="-16"/>
          <w:w w:val="90"/>
          <w:sz w:val="40"/>
        </w:rPr>
        <w:t>In</w:t>
      </w:r>
      <w:r w:rsidRPr="005D1D8D">
        <w:rPr>
          <w:rFonts w:ascii="Arial"/>
          <w:b/>
          <w:spacing w:val="-33"/>
          <w:w w:val="90"/>
          <w:sz w:val="40"/>
        </w:rPr>
        <w:t xml:space="preserve"> </w:t>
      </w:r>
      <w:r w:rsidRPr="005D1D8D">
        <w:rPr>
          <w:rFonts w:ascii="Arial"/>
          <w:b/>
          <w:spacing w:val="-16"/>
          <w:w w:val="90"/>
          <w:sz w:val="40"/>
        </w:rPr>
        <w:t>BCA</w:t>
      </w:r>
      <w:r w:rsidRPr="005D1D8D">
        <w:rPr>
          <w:rFonts w:ascii="Arial"/>
          <w:b/>
          <w:spacing w:val="-47"/>
          <w:w w:val="90"/>
          <w:sz w:val="40"/>
        </w:rPr>
        <w:t xml:space="preserve"> </w:t>
      </w:r>
      <w:r w:rsidRPr="005D1D8D">
        <w:rPr>
          <w:rFonts w:ascii="Arial"/>
          <w:b/>
          <w:spacing w:val="-16"/>
          <w:w w:val="90"/>
          <w:sz w:val="40"/>
        </w:rPr>
        <w:t>Semester</w:t>
      </w:r>
      <w:r w:rsidRPr="005D1D8D">
        <w:rPr>
          <w:rFonts w:ascii="Arial"/>
          <w:b/>
          <w:spacing w:val="-28"/>
          <w:w w:val="90"/>
          <w:sz w:val="40"/>
        </w:rPr>
        <w:t xml:space="preserve"> 5</w:t>
      </w:r>
      <w:r w:rsidRPr="005D1D8D">
        <w:rPr>
          <w:rFonts w:ascii="Arial"/>
          <w:b/>
          <w:spacing w:val="-30"/>
          <w:w w:val="90"/>
          <w:sz w:val="40"/>
        </w:rPr>
        <w:t xml:space="preserve"> </w:t>
      </w:r>
      <w:r w:rsidRPr="005D1D8D">
        <w:rPr>
          <w:rFonts w:ascii="Arial"/>
          <w:b/>
          <w:spacing w:val="-16"/>
          <w:w w:val="90"/>
          <w:sz w:val="40"/>
        </w:rPr>
        <w:t>(Department</w:t>
      </w:r>
      <w:r w:rsidRPr="005D1D8D">
        <w:rPr>
          <w:rFonts w:ascii="Arial"/>
          <w:b/>
          <w:spacing w:val="-19"/>
          <w:w w:val="90"/>
          <w:sz w:val="40"/>
        </w:rPr>
        <w:t xml:space="preserve"> </w:t>
      </w:r>
      <w:r w:rsidRPr="005D1D8D">
        <w:rPr>
          <w:rFonts w:ascii="Arial"/>
          <w:b/>
          <w:spacing w:val="-16"/>
          <w:w w:val="90"/>
          <w:sz w:val="40"/>
        </w:rPr>
        <w:t>of</w:t>
      </w:r>
      <w:r w:rsidRPr="005D1D8D">
        <w:rPr>
          <w:rFonts w:ascii="Arial"/>
          <w:b/>
          <w:spacing w:val="-17"/>
          <w:w w:val="90"/>
          <w:sz w:val="40"/>
        </w:rPr>
        <w:t xml:space="preserve"> </w:t>
      </w:r>
      <w:r w:rsidRPr="005D1D8D">
        <w:rPr>
          <w:rFonts w:ascii="Arial"/>
          <w:b/>
          <w:spacing w:val="-16"/>
          <w:w w:val="90"/>
          <w:sz w:val="40"/>
        </w:rPr>
        <w:t>Computer</w:t>
      </w:r>
      <w:r w:rsidRPr="005D1D8D">
        <w:rPr>
          <w:rFonts w:ascii="Arial"/>
          <w:b/>
          <w:spacing w:val="-28"/>
          <w:w w:val="90"/>
          <w:sz w:val="40"/>
        </w:rPr>
        <w:t xml:space="preserve"> </w:t>
      </w:r>
      <w:r w:rsidRPr="005D1D8D">
        <w:rPr>
          <w:rFonts w:ascii="Arial"/>
          <w:b/>
          <w:spacing w:val="-16"/>
          <w:w w:val="90"/>
          <w:sz w:val="40"/>
        </w:rPr>
        <w:t>Science)</w:t>
      </w:r>
      <w:r w:rsidRPr="005D1D8D">
        <w:rPr>
          <w:rFonts w:ascii="Arial"/>
          <w:b/>
          <w:spacing w:val="-29"/>
          <w:w w:val="90"/>
          <w:sz w:val="40"/>
        </w:rPr>
        <w:t xml:space="preserve"> </w:t>
      </w:r>
      <w:r w:rsidRPr="005D1D8D">
        <w:rPr>
          <w:rFonts w:ascii="Arial"/>
          <w:b/>
          <w:spacing w:val="-16"/>
          <w:w w:val="90"/>
          <w:sz w:val="40"/>
        </w:rPr>
        <w:t xml:space="preserve">For </w:t>
      </w:r>
      <w:r w:rsidRPr="005D1D8D">
        <w:rPr>
          <w:rFonts w:ascii="Arial"/>
          <w:b/>
          <w:spacing w:val="-30"/>
          <w:sz w:val="40"/>
        </w:rPr>
        <w:t>the</w:t>
      </w:r>
      <w:r w:rsidRPr="005D1D8D">
        <w:rPr>
          <w:rFonts w:ascii="Arial"/>
          <w:b/>
          <w:spacing w:val="-48"/>
          <w:sz w:val="40"/>
        </w:rPr>
        <w:t xml:space="preserve"> </w:t>
      </w:r>
      <w:r w:rsidRPr="005D1D8D">
        <w:rPr>
          <w:rFonts w:ascii="Arial"/>
          <w:b/>
          <w:spacing w:val="-30"/>
          <w:sz w:val="40"/>
        </w:rPr>
        <w:t>Academic</w:t>
      </w:r>
      <w:r w:rsidRPr="005D1D8D">
        <w:rPr>
          <w:rFonts w:ascii="Arial"/>
          <w:b/>
          <w:spacing w:val="-42"/>
          <w:sz w:val="40"/>
        </w:rPr>
        <w:t xml:space="preserve"> </w:t>
      </w:r>
      <w:r w:rsidRPr="005D1D8D">
        <w:rPr>
          <w:rFonts w:ascii="Arial"/>
          <w:b/>
          <w:spacing w:val="-30"/>
          <w:sz w:val="40"/>
        </w:rPr>
        <w:t>Year</w:t>
      </w:r>
      <w:r w:rsidRPr="005D1D8D">
        <w:rPr>
          <w:rFonts w:ascii="Arial"/>
          <w:b/>
          <w:spacing w:val="-40"/>
          <w:sz w:val="40"/>
        </w:rPr>
        <w:t xml:space="preserve"> </w:t>
      </w:r>
      <w:r w:rsidRPr="005D1D8D">
        <w:rPr>
          <w:rFonts w:ascii="Arial"/>
          <w:b/>
          <w:spacing w:val="-30"/>
          <w:sz w:val="40"/>
        </w:rPr>
        <w:t>2024-25</w:t>
      </w:r>
    </w:p>
    <w:p w14:paraId="054CFFD6" w14:textId="77777777" w:rsidR="00A92CEB" w:rsidRPr="005D1D8D" w:rsidRDefault="00A92CEB">
      <w:pPr>
        <w:pStyle w:val="BodyText"/>
        <w:rPr>
          <w:rFonts w:ascii="Arial"/>
          <w:b/>
          <w:sz w:val="20"/>
        </w:rPr>
      </w:pPr>
    </w:p>
    <w:p w14:paraId="75FF6751" w14:textId="77777777" w:rsidR="00A92CEB" w:rsidRPr="005D1D8D" w:rsidRDefault="00AC2904">
      <w:pPr>
        <w:pStyle w:val="BodyText"/>
        <w:spacing w:before="114"/>
        <w:rPr>
          <w:rFonts w:ascii="Arial"/>
          <w:b/>
          <w:sz w:val="20"/>
        </w:rPr>
      </w:pPr>
      <w:r w:rsidRPr="005D1D8D">
        <w:rPr>
          <w:noProof/>
        </w:rPr>
        <mc:AlternateContent>
          <mc:Choice Requires="wps">
            <w:drawing>
              <wp:anchor distT="0" distB="0" distL="0" distR="0" simplePos="0" relativeHeight="251658242" behindDoc="1" locked="0" layoutInCell="1" allowOverlap="1" wp14:anchorId="65CBEEAB" wp14:editId="70B482E3">
                <wp:simplePos x="0" y="0"/>
                <wp:positionH relativeFrom="page">
                  <wp:posOffset>667385</wp:posOffset>
                </wp:positionH>
                <wp:positionV relativeFrom="paragraph">
                  <wp:posOffset>233045</wp:posOffset>
                </wp:positionV>
                <wp:extent cx="6226810" cy="6350"/>
                <wp:effectExtent l="0" t="0" r="0" b="0"/>
                <wp:wrapTopAndBottom/>
                <wp:docPr id="25" name="Graphic 25"/>
                <wp:cNvGraphicFramePr/>
                <a:graphic xmlns:a="http://schemas.openxmlformats.org/drawingml/2006/main">
                  <a:graphicData uri="http://schemas.microsoft.com/office/word/2010/wordprocessingShape">
                    <wps:wsp>
                      <wps:cNvSpPr/>
                      <wps:spPr>
                        <a:xfrm>
                          <a:off x="0" y="0"/>
                          <a:ext cx="6226810" cy="6350"/>
                        </a:xfrm>
                        <a:custGeom>
                          <a:avLst/>
                          <a:gdLst/>
                          <a:ahLst/>
                          <a:cxnLst/>
                          <a:rect l="l" t="t" r="r" b="b"/>
                          <a:pathLst>
                            <a:path w="6226810" h="6350">
                              <a:moveTo>
                                <a:pt x="6226810" y="0"/>
                              </a:moveTo>
                              <a:lnTo>
                                <a:pt x="0" y="0"/>
                              </a:lnTo>
                              <a:lnTo>
                                <a:pt x="0" y="6096"/>
                              </a:lnTo>
                              <a:lnTo>
                                <a:pt x="6226810" y="6096"/>
                              </a:lnTo>
                              <a:lnTo>
                                <a:pt x="6226810" y="0"/>
                              </a:lnTo>
                              <a:close/>
                            </a:path>
                          </a:pathLst>
                        </a:custGeom>
                        <a:solidFill>
                          <a:srgbClr val="000000"/>
                        </a:solidFill>
                      </wps:spPr>
                      <wps:bodyPr wrap="square" lIns="0" tIns="0" rIns="0" bIns="0" rtlCol="0">
                        <a:noAutofit/>
                      </wps:bodyPr>
                    </wps:wsp>
                  </a:graphicData>
                </a:graphic>
              </wp:anchor>
            </w:drawing>
          </mc:Choice>
          <mc:Fallback>
            <w:pict>
              <v:shape w14:anchorId="69926873" id="Graphic 25" o:spid="_x0000_s1026" style="position:absolute;margin-left:52.55pt;margin-top:18.35pt;width:490.3pt;height:.5pt;z-index:-251658238;visibility:visible;mso-wrap-style:square;mso-wrap-distance-left:0;mso-wrap-distance-top:0;mso-wrap-distance-right:0;mso-wrap-distance-bottom:0;mso-position-horizontal:absolute;mso-position-horizontal-relative:page;mso-position-vertical:absolute;mso-position-vertical-relative:text;v-text-anchor:top" coordsize="62268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" path="m6226810,l,,,6096r6226810,l6226810,xe" fillcolor="black" stroked="f">
                <v:path arrowok="t"/>
                <w10:wrap type="topAndBottom" anchorx="page"/>
              </v:shape>
            </w:pict>
          </mc:Fallback>
        </mc:AlternateContent>
      </w:r>
    </w:p>
    <w:p w14:paraId="622B7F91" w14:textId="77777777" w:rsidR="00A92CEB" w:rsidRPr="005D1D8D" w:rsidRDefault="00AC2904">
      <w:pPr>
        <w:pStyle w:val="Heading3"/>
        <w:spacing w:before="20" w:after="52"/>
        <w:ind w:left="200" w:firstLine="0"/>
        <w:rPr>
          <w:rFonts w:ascii="Verdana"/>
        </w:rPr>
      </w:pPr>
      <w:r w:rsidRPr="005D1D8D">
        <w:rPr>
          <w:rFonts w:ascii="Verdana"/>
        </w:rPr>
        <w:t>Developed</w:t>
      </w:r>
      <w:r w:rsidRPr="005D1D8D">
        <w:rPr>
          <w:rFonts w:ascii="Verdana"/>
          <w:spacing w:val="-6"/>
        </w:rPr>
        <w:t xml:space="preserve"> </w:t>
      </w:r>
      <w:proofErr w:type="gramStart"/>
      <w:r w:rsidRPr="005D1D8D">
        <w:rPr>
          <w:rFonts w:ascii="Verdana"/>
        </w:rPr>
        <w:t>By</w:t>
      </w:r>
      <w:r w:rsidRPr="005D1D8D">
        <w:rPr>
          <w:rFonts w:ascii="Verdana"/>
          <w:spacing w:val="-2"/>
        </w:rPr>
        <w:t xml:space="preserve"> </w:t>
      </w:r>
      <w:r w:rsidRPr="005D1D8D">
        <w:rPr>
          <w:rFonts w:ascii="Verdana"/>
          <w:spacing w:val="-5"/>
        </w:rPr>
        <w:t>:</w:t>
      </w:r>
      <w:proofErr w:type="gramEnd"/>
      <w:r w:rsidRPr="005D1D8D">
        <w:rPr>
          <w:rFonts w:ascii="Verdana"/>
          <w:spacing w:val="-5"/>
        </w:rPr>
        <w:t>-</w:t>
      </w:r>
    </w:p>
    <w:p w14:paraId="43D26299" w14:textId="3CDA8BD6" w:rsidR="00A92CEB" w:rsidRPr="005D1D8D" w:rsidRDefault="00AC2904" w:rsidP="00576776">
      <w:pPr>
        <w:pStyle w:val="BodyText"/>
        <w:spacing w:line="20" w:lineRule="exact"/>
        <w:ind w:left="171"/>
        <w:rPr>
          <w:rFonts w:ascii="Verdana"/>
          <w:sz w:val="2"/>
        </w:rPr>
      </w:pPr>
      <w:r w:rsidRPr="005D1D8D">
        <w:rPr>
          <w:rFonts w:ascii="Verdana"/>
          <w:noProof/>
          <w:sz w:val="2"/>
        </w:rPr>
        <mc:AlternateContent>
          <mc:Choice Requires="wpg">
            <w:drawing>
              <wp:inline distT="0" distB="0" distL="0" distR="0" wp14:anchorId="3CA1FA48" wp14:editId="2D0B6477">
                <wp:extent cx="6226810" cy="6350"/>
                <wp:effectExtent l="0" t="0" r="0" b="0"/>
                <wp:docPr id="26" name="Group 26"/>
                <wp:cNvGraphicFramePr/>
                <a:graphic xmlns:a="http://schemas.openxmlformats.org/drawingml/2006/main">
                  <a:graphicData uri="http://schemas.microsoft.com/office/word/2010/wordprocessingGroup">
                    <wpg:wgp>
                      <wpg:cNvGrpSpPr/>
                      <wpg:grpSpPr>
                        <a:xfrm>
                          <a:off x="0" y="0"/>
                          <a:ext cx="6226810" cy="6350"/>
                          <a:chOff x="0" y="0"/>
                          <a:chExt cx="6226810" cy="6350"/>
                        </a:xfrm>
                      </wpg:grpSpPr>
                      <wps:wsp>
                        <wps:cNvPr id="27" name="Graphic 27"/>
                        <wps:cNvSpPr/>
                        <wps:spPr>
                          <a:xfrm>
                            <a:off x="0" y="0"/>
                            <a:ext cx="6226810" cy="6350"/>
                          </a:xfrm>
                          <a:custGeom>
                            <a:avLst/>
                            <a:gdLst/>
                            <a:ahLst/>
                            <a:cxnLst/>
                            <a:rect l="l" t="t" r="r" b="b"/>
                            <a:pathLst>
                              <a:path w="6226810" h="6350">
                                <a:moveTo>
                                  <a:pt x="6226810" y="0"/>
                                </a:moveTo>
                                <a:lnTo>
                                  <a:pt x="0" y="0"/>
                                </a:lnTo>
                                <a:lnTo>
                                  <a:pt x="0" y="6096"/>
                                </a:lnTo>
                                <a:lnTo>
                                  <a:pt x="6226810" y="6096"/>
                                </a:lnTo>
                                <a:lnTo>
                                  <a:pt x="6226810" y="0"/>
                                </a:lnTo>
                                <a:close/>
                              </a:path>
                            </a:pathLst>
                          </a:custGeom>
                          <a:solidFill>
                            <a:srgbClr val="000000"/>
                          </a:solidFill>
                        </wps:spPr>
                        <wps:bodyPr wrap="square" lIns="0" tIns="0" rIns="0" bIns="0" rtlCol="0">
                          <a:noAutofit/>
                        </wps:bodyPr>
                      </wps:wsp>
                    </wpg:wgp>
                  </a:graphicData>
                </a:graphic>
              </wp:inline>
            </w:drawing>
          </mc:Choice>
          <mc:Fallback>
            <w:pict>
              <v:group w14:anchorId="577EB886" id="Group 26" o:spid="_x0000_s1026" style="width:490.3pt;height:.5pt;mso-position-horizontal-relative:char;mso-position-vertical-relative:line" coordsize="6226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">
                <v:shape id="Graphic 27" o:spid="_x0000_s1027" style="position:absolute;width:62268;height:63;visibility:visible;mso-wrap-style:square;v-text-anchor:top" coordsize="622681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" path="m6226810,l,,,6096r6226810,l6226810,xe" fillcolor="black" stroked="f">
                  <v:path arrowok="t"/>
                </v:shape>
                <w10:anchorlock/>
              </v:group>
            </w:pict>
          </mc:Fallback>
        </mc:AlternateContent>
      </w:r>
    </w:p>
    <w:p w14:paraId="79E02F8F" w14:textId="77777777" w:rsidR="00576776" w:rsidRPr="005D1D8D" w:rsidRDefault="00576776" w:rsidP="00576776">
      <w:pPr>
        <w:pStyle w:val="BodyText"/>
        <w:spacing w:line="20" w:lineRule="exact"/>
        <w:ind w:left="171"/>
        <w:rPr>
          <w:rFonts w:ascii="Verdana"/>
          <w:sz w:val="2"/>
        </w:rPr>
      </w:pPr>
    </w:p>
    <w:p w14:paraId="791D6CBB" w14:textId="77777777" w:rsidR="00A92CEB" w:rsidRPr="005D1D8D" w:rsidRDefault="00A92CEB">
      <w:pPr>
        <w:pStyle w:val="BodyText"/>
        <w:rPr>
          <w:rFonts w:ascii="Copperplate Gothic Bold" w:hAnsi="Copperplate Gothic Bold"/>
          <w:sz w:val="32"/>
          <w:szCs w:val="32"/>
        </w:rPr>
      </w:pPr>
    </w:p>
    <w:p w14:paraId="545EEC6B" w14:textId="5D1B89AA" w:rsidR="00576776" w:rsidRPr="005D1D8D" w:rsidRDefault="00576776" w:rsidP="00576776">
      <w:pPr>
        <w:pStyle w:val="BodyText"/>
        <w:jc w:val="center"/>
        <w:rPr>
          <w:rFonts w:ascii="Copperplate Gothic Bold" w:hAnsi="Copperplate Gothic Bold"/>
          <w:sz w:val="32"/>
          <w:szCs w:val="32"/>
        </w:rPr>
      </w:pPr>
      <w:r w:rsidRPr="005D1D8D">
        <w:rPr>
          <w:rFonts w:ascii="Copperplate Gothic Bold" w:hAnsi="Copperplate Gothic Bold"/>
          <w:sz w:val="32"/>
          <w:szCs w:val="32"/>
        </w:rPr>
        <w:t>Bukhari A</w:t>
      </w:r>
      <w:r w:rsidR="00AC3224" w:rsidRPr="005D1D8D">
        <w:rPr>
          <w:rFonts w:ascii="Copperplate Gothic Bold" w:hAnsi="Copperplate Gothic Bold"/>
          <w:sz w:val="32"/>
          <w:szCs w:val="32"/>
        </w:rPr>
        <w:t>dnan R.</w:t>
      </w:r>
    </w:p>
    <w:p w14:paraId="4F7E67BC" w14:textId="215C7736" w:rsidR="00AC3224" w:rsidRPr="005D1D8D" w:rsidRDefault="00AC3224" w:rsidP="00576776">
      <w:pPr>
        <w:pStyle w:val="BodyText"/>
        <w:jc w:val="center"/>
        <w:rPr>
          <w:rFonts w:ascii="Copperplate Gothic Bold" w:hAnsi="Copperplate Gothic Bold"/>
          <w:sz w:val="32"/>
          <w:szCs w:val="32"/>
        </w:rPr>
      </w:pPr>
      <w:proofErr w:type="spellStart"/>
      <w:r w:rsidRPr="005D1D8D">
        <w:rPr>
          <w:rFonts w:ascii="Copperplate Gothic Bold" w:hAnsi="Copperplate Gothic Bold"/>
          <w:sz w:val="32"/>
          <w:szCs w:val="32"/>
        </w:rPr>
        <w:t>Belim</w:t>
      </w:r>
      <w:proofErr w:type="spellEnd"/>
      <w:r w:rsidRPr="005D1D8D">
        <w:rPr>
          <w:rFonts w:ascii="Copperplate Gothic Bold" w:hAnsi="Copperplate Gothic Bold"/>
          <w:sz w:val="32"/>
          <w:szCs w:val="32"/>
        </w:rPr>
        <w:t xml:space="preserve"> </w:t>
      </w:r>
      <w:proofErr w:type="spellStart"/>
      <w:r w:rsidRPr="005D1D8D">
        <w:rPr>
          <w:rFonts w:ascii="Copperplate Gothic Bold" w:hAnsi="Copperplate Gothic Bold"/>
          <w:sz w:val="32"/>
          <w:szCs w:val="32"/>
        </w:rPr>
        <w:t>Nizamudinkhan</w:t>
      </w:r>
      <w:proofErr w:type="spellEnd"/>
      <w:r w:rsidRPr="005D1D8D">
        <w:rPr>
          <w:rFonts w:ascii="Copperplate Gothic Bold" w:hAnsi="Copperplate Gothic Bold"/>
          <w:sz w:val="32"/>
          <w:szCs w:val="32"/>
        </w:rPr>
        <w:t xml:space="preserve"> </w:t>
      </w:r>
      <w:r w:rsidR="00497B9D" w:rsidRPr="005D1D8D">
        <w:rPr>
          <w:rFonts w:ascii="Copperplate Gothic Bold" w:hAnsi="Copperplate Gothic Bold"/>
          <w:sz w:val="32"/>
          <w:szCs w:val="32"/>
        </w:rPr>
        <w:t>R.</w:t>
      </w:r>
    </w:p>
    <w:p w14:paraId="489E9C96" w14:textId="1CE6F912" w:rsidR="00497B9D" w:rsidRPr="005D1D8D" w:rsidRDefault="00497B9D" w:rsidP="00576776">
      <w:pPr>
        <w:pStyle w:val="BodyText"/>
        <w:jc w:val="center"/>
        <w:rPr>
          <w:rFonts w:ascii="Copperplate Gothic Bold" w:hAnsi="Copperplate Gothic Bold"/>
          <w:sz w:val="32"/>
          <w:szCs w:val="32"/>
        </w:rPr>
      </w:pPr>
      <w:proofErr w:type="spellStart"/>
      <w:r w:rsidRPr="005D1D8D">
        <w:rPr>
          <w:rFonts w:ascii="Copperplate Gothic Bold" w:hAnsi="Copperplate Gothic Bold"/>
          <w:sz w:val="32"/>
          <w:szCs w:val="32"/>
        </w:rPr>
        <w:t>Belim</w:t>
      </w:r>
      <w:proofErr w:type="spellEnd"/>
      <w:r w:rsidRPr="005D1D8D">
        <w:rPr>
          <w:rFonts w:ascii="Copperplate Gothic Bold" w:hAnsi="Copperplate Gothic Bold"/>
          <w:sz w:val="32"/>
          <w:szCs w:val="32"/>
        </w:rPr>
        <w:t xml:space="preserve"> </w:t>
      </w:r>
      <w:proofErr w:type="spellStart"/>
      <w:r w:rsidRPr="005D1D8D">
        <w:rPr>
          <w:rFonts w:ascii="Copperplate Gothic Bold" w:hAnsi="Copperplate Gothic Bold"/>
          <w:sz w:val="32"/>
          <w:szCs w:val="32"/>
        </w:rPr>
        <w:t>Aadilkhan</w:t>
      </w:r>
      <w:proofErr w:type="spellEnd"/>
      <w:r w:rsidRPr="005D1D8D">
        <w:rPr>
          <w:rFonts w:ascii="Copperplate Gothic Bold" w:hAnsi="Copperplate Gothic Bold"/>
          <w:sz w:val="32"/>
          <w:szCs w:val="32"/>
        </w:rPr>
        <w:t xml:space="preserve"> </w:t>
      </w:r>
      <w:r w:rsidR="002B76C8" w:rsidRPr="005D1D8D">
        <w:rPr>
          <w:rFonts w:ascii="Copperplate Gothic Bold" w:hAnsi="Copperplate Gothic Bold"/>
          <w:sz w:val="32"/>
          <w:szCs w:val="32"/>
        </w:rPr>
        <w:t>H.</w:t>
      </w:r>
    </w:p>
    <w:p w14:paraId="78E14A60" w14:textId="77777777" w:rsidR="00A92CEB" w:rsidRPr="005D1D8D" w:rsidRDefault="00AC2904">
      <w:pPr>
        <w:pStyle w:val="BodyText"/>
        <w:spacing w:before="202"/>
        <w:rPr>
          <w:rFonts w:ascii="Copperplate Gothic Bold" w:hAnsi="Copperplate Gothic Bold"/>
          <w:sz w:val="32"/>
          <w:szCs w:val="32"/>
        </w:rPr>
      </w:pPr>
      <w:r w:rsidRPr="005D1D8D">
        <w:rPr>
          <w:rFonts w:ascii="Copperplate Gothic Bold" w:hAnsi="Copperplate Gothic Bold"/>
          <w:noProof/>
          <w:sz w:val="32"/>
          <w:szCs w:val="32"/>
        </w:rPr>
        <mc:AlternateContent>
          <mc:Choice Requires="wps">
            <w:drawing>
              <wp:anchor distT="0" distB="0" distL="0" distR="0" simplePos="0" relativeHeight="251658243" behindDoc="1" locked="0" layoutInCell="1" allowOverlap="1" wp14:anchorId="2919E793" wp14:editId="3C2D9D0B">
                <wp:simplePos x="0" y="0"/>
                <wp:positionH relativeFrom="page">
                  <wp:posOffset>667385</wp:posOffset>
                </wp:positionH>
                <wp:positionV relativeFrom="paragraph">
                  <wp:posOffset>289560</wp:posOffset>
                </wp:positionV>
                <wp:extent cx="6226810" cy="6350"/>
                <wp:effectExtent l="0" t="0" r="0" b="0"/>
                <wp:wrapTopAndBottom/>
                <wp:docPr id="28" name="Graphic 28"/>
                <wp:cNvGraphicFramePr/>
                <a:graphic xmlns:a="http://schemas.openxmlformats.org/drawingml/2006/main">
                  <a:graphicData uri="http://schemas.microsoft.com/office/word/2010/wordprocessingShape">
                    <wps:wsp>
                      <wps:cNvSpPr/>
                      <wps:spPr>
                        <a:xfrm>
                          <a:off x="0" y="0"/>
                          <a:ext cx="6226810" cy="6350"/>
                        </a:xfrm>
                        <a:custGeom>
                          <a:avLst/>
                          <a:gdLst/>
                          <a:ahLst/>
                          <a:cxnLst/>
                          <a:rect l="l" t="t" r="r" b="b"/>
                          <a:pathLst>
                            <a:path w="6226810" h="6350">
                              <a:moveTo>
                                <a:pt x="6226810" y="0"/>
                              </a:moveTo>
                              <a:lnTo>
                                <a:pt x="0" y="0"/>
                              </a:lnTo>
                              <a:lnTo>
                                <a:pt x="0" y="6095"/>
                              </a:lnTo>
                              <a:lnTo>
                                <a:pt x="6226810" y="6095"/>
                              </a:lnTo>
                              <a:lnTo>
                                <a:pt x="6226810" y="0"/>
                              </a:lnTo>
                              <a:close/>
                            </a:path>
                          </a:pathLst>
                        </a:custGeom>
                        <a:solidFill>
                          <a:srgbClr val="000000"/>
                        </a:solidFill>
                      </wps:spPr>
                      <wps:bodyPr wrap="square" lIns="0" tIns="0" rIns="0" bIns="0" rtlCol="0">
                        <a:noAutofit/>
                      </wps:bodyPr>
                    </wps:wsp>
                  </a:graphicData>
                </a:graphic>
              </wp:anchor>
            </w:drawing>
          </mc:Choice>
          <mc:Fallback>
            <w:pict>
              <v:shape w14:anchorId="36261272" id="Graphic 28" o:spid="_x0000_s1026" style="position:absolute;margin-left:52.55pt;margin-top:22.8pt;width:490.3pt;height:.5pt;z-index:-251658237;visibility:visible;mso-wrap-style:square;mso-wrap-distance-left:0;mso-wrap-distance-top:0;mso-wrap-distance-right:0;mso-wrap-distance-bottom:0;mso-position-horizontal:absolute;mso-position-horizontal-relative:page;mso-position-vertical:absolute;mso-position-vertical-relative:text;v-text-anchor:top" coordsize="62268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" path="m6226810,l,,,6095r6226810,l6226810,xe" fillcolor="black" stroked="f">
                <v:path arrowok="t"/>
                <w10:wrap type="topAndBottom" anchorx="page"/>
              </v:shape>
            </w:pict>
          </mc:Fallback>
        </mc:AlternateContent>
      </w:r>
    </w:p>
    <w:p w14:paraId="75EF3C3C" w14:textId="77777777" w:rsidR="00A92CEB" w:rsidRPr="005D1D8D" w:rsidRDefault="00AC2904">
      <w:pPr>
        <w:spacing w:before="44" w:after="58"/>
        <w:ind w:right="18"/>
        <w:jc w:val="center"/>
        <w:rPr>
          <w:sz w:val="40"/>
        </w:rPr>
      </w:pPr>
      <w:r w:rsidRPr="005D1D8D">
        <w:rPr>
          <w:rFonts w:ascii="Arial"/>
          <w:b/>
          <w:spacing w:val="-8"/>
          <w:sz w:val="44"/>
        </w:rPr>
        <w:t>Under</w:t>
      </w:r>
      <w:r w:rsidRPr="005D1D8D">
        <w:rPr>
          <w:rFonts w:ascii="Arial"/>
          <w:b/>
          <w:spacing w:val="-23"/>
          <w:sz w:val="44"/>
        </w:rPr>
        <w:t xml:space="preserve"> </w:t>
      </w:r>
      <w:r w:rsidRPr="005D1D8D">
        <w:rPr>
          <w:rFonts w:ascii="Arial"/>
          <w:b/>
          <w:spacing w:val="-8"/>
          <w:sz w:val="44"/>
        </w:rPr>
        <w:t>Guidance</w:t>
      </w:r>
      <w:r w:rsidRPr="005D1D8D">
        <w:rPr>
          <w:rFonts w:ascii="Arial"/>
          <w:b/>
          <w:spacing w:val="-23"/>
          <w:sz w:val="44"/>
        </w:rPr>
        <w:t xml:space="preserve"> </w:t>
      </w:r>
      <w:proofErr w:type="gramStart"/>
      <w:r w:rsidRPr="005D1D8D">
        <w:rPr>
          <w:rFonts w:ascii="Arial"/>
          <w:b/>
          <w:spacing w:val="-8"/>
          <w:sz w:val="44"/>
        </w:rPr>
        <w:t>of</w:t>
      </w:r>
      <w:r w:rsidRPr="005D1D8D">
        <w:rPr>
          <w:rFonts w:ascii="Arial"/>
          <w:b/>
          <w:spacing w:val="-22"/>
          <w:sz w:val="44"/>
        </w:rPr>
        <w:t xml:space="preserve"> </w:t>
      </w:r>
      <w:r w:rsidRPr="005D1D8D">
        <w:rPr>
          <w:rFonts w:ascii="Arial"/>
          <w:b/>
          <w:spacing w:val="-8"/>
          <w:sz w:val="44"/>
        </w:rPr>
        <w:t>:</w:t>
      </w:r>
      <w:proofErr w:type="gramEnd"/>
      <w:r w:rsidRPr="005D1D8D">
        <w:rPr>
          <w:rFonts w:ascii="Arial"/>
          <w:b/>
          <w:spacing w:val="-8"/>
          <w:sz w:val="44"/>
        </w:rPr>
        <w:t>-</w:t>
      </w:r>
      <w:r w:rsidRPr="005D1D8D">
        <w:rPr>
          <w:rFonts w:ascii="Arial"/>
          <w:b/>
          <w:spacing w:val="-23"/>
          <w:sz w:val="44"/>
        </w:rPr>
        <w:t xml:space="preserve"> </w:t>
      </w:r>
      <w:r w:rsidRPr="005D1D8D">
        <w:rPr>
          <w:spacing w:val="-8"/>
          <w:sz w:val="40"/>
        </w:rPr>
        <w:t>MR.</w:t>
      </w:r>
      <w:r w:rsidRPr="005D1D8D">
        <w:rPr>
          <w:spacing w:val="13"/>
          <w:sz w:val="40"/>
        </w:rPr>
        <w:t xml:space="preserve"> </w:t>
      </w:r>
      <w:r w:rsidRPr="005D1D8D">
        <w:rPr>
          <w:spacing w:val="-8"/>
          <w:sz w:val="40"/>
        </w:rPr>
        <w:t>CHIRAG</w:t>
      </w:r>
      <w:r w:rsidRPr="005D1D8D">
        <w:rPr>
          <w:spacing w:val="19"/>
          <w:sz w:val="40"/>
        </w:rPr>
        <w:t xml:space="preserve"> </w:t>
      </w:r>
      <w:r w:rsidRPr="005D1D8D">
        <w:rPr>
          <w:spacing w:val="-8"/>
          <w:sz w:val="40"/>
        </w:rPr>
        <w:t>JADAV</w:t>
      </w:r>
    </w:p>
    <w:p w14:paraId="75E6B145" w14:textId="77777777" w:rsidR="00A92CEB" w:rsidRPr="005D1D8D" w:rsidRDefault="00AC2904">
      <w:pPr>
        <w:pStyle w:val="BodyText"/>
        <w:spacing w:line="20" w:lineRule="exact"/>
        <w:ind w:left="171"/>
        <w:rPr>
          <w:sz w:val="2"/>
        </w:rPr>
      </w:pPr>
      <w:r w:rsidRPr="005D1D8D">
        <w:rPr>
          <w:noProof/>
          <w:sz w:val="2"/>
        </w:rPr>
        <mc:AlternateContent>
          <mc:Choice Requires="wpg">
            <w:drawing>
              <wp:inline distT="0" distB="0" distL="0" distR="0" wp14:anchorId="5D017222" wp14:editId="1B84608A">
                <wp:extent cx="6226810" cy="6350"/>
                <wp:effectExtent l="0" t="0" r="0" b="0"/>
                <wp:docPr id="29" name="Group 29"/>
                <wp:cNvGraphicFramePr/>
                <a:graphic xmlns:a="http://schemas.openxmlformats.org/drawingml/2006/main">
                  <a:graphicData uri="http://schemas.microsoft.com/office/word/2010/wordprocessingGroup">
                    <wpg:wgp>
                      <wpg:cNvGrpSpPr/>
                      <wpg:grpSpPr>
                        <a:xfrm>
                          <a:off x="0" y="0"/>
                          <a:ext cx="6226810" cy="6350"/>
                          <a:chOff x="0" y="0"/>
                          <a:chExt cx="6226810" cy="6350"/>
                        </a:xfrm>
                      </wpg:grpSpPr>
                      <wps:wsp>
                        <wps:cNvPr id="30" name="Graphic 30"/>
                        <wps:cNvSpPr/>
                        <wps:spPr>
                          <a:xfrm>
                            <a:off x="0" y="0"/>
                            <a:ext cx="6226810" cy="6350"/>
                          </a:xfrm>
                          <a:custGeom>
                            <a:avLst/>
                            <a:gdLst/>
                            <a:ahLst/>
                            <a:cxnLst/>
                            <a:rect l="l" t="t" r="r" b="b"/>
                            <a:pathLst>
                              <a:path w="6226810" h="6350">
                                <a:moveTo>
                                  <a:pt x="6226810" y="0"/>
                                </a:moveTo>
                                <a:lnTo>
                                  <a:pt x="0" y="0"/>
                                </a:lnTo>
                                <a:lnTo>
                                  <a:pt x="0" y="6095"/>
                                </a:lnTo>
                                <a:lnTo>
                                  <a:pt x="6226810" y="6095"/>
                                </a:lnTo>
                                <a:lnTo>
                                  <a:pt x="6226810" y="0"/>
                                </a:lnTo>
                                <a:close/>
                              </a:path>
                            </a:pathLst>
                          </a:custGeom>
                          <a:solidFill>
                            <a:srgbClr val="000000"/>
                          </a:solidFill>
                        </wps:spPr>
                        <wps:bodyPr wrap="square" lIns="0" tIns="0" rIns="0" bIns="0" rtlCol="0">
                          <a:noAutofit/>
                        </wps:bodyPr>
                      </wps:wsp>
                    </wpg:wgp>
                  </a:graphicData>
                </a:graphic>
              </wp:inline>
            </w:drawing>
          </mc:Choice>
          <mc:Fallback>
            <w:pict>
              <v:group w14:anchorId="2A6C11B0" id="Group 29" o:spid="_x0000_s1026" style="width:490.3pt;height:.5pt;mso-position-horizontal-relative:char;mso-position-vertical-relative:line" coordsize="6226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">
                <v:shape id="Graphic 30" o:spid="_x0000_s1027" style="position:absolute;width:62268;height:63;visibility:visible;mso-wrap-style:square;v-text-anchor:top" coordsize="622681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" path="m6226810,l,,,6095r6226810,l6226810,xe" fillcolor="black" stroked="f">
                  <v:path arrowok="t"/>
                </v:shape>
                <w10:anchorlock/>
              </v:group>
            </w:pict>
          </mc:Fallback>
        </mc:AlternateContent>
      </w:r>
    </w:p>
    <w:p w14:paraId="2E2B9E6D" w14:textId="77777777" w:rsidR="00A92CEB" w:rsidRPr="005D1D8D" w:rsidRDefault="00A92CEB">
      <w:pPr>
        <w:spacing w:line="20" w:lineRule="exact"/>
        <w:rPr>
          <w:sz w:val="2"/>
        </w:rPr>
        <w:sectPr w:rsidR="00A92CEB" w:rsidRPr="005D1D8D">
          <w:headerReference w:type="default" r:id="rId9"/>
          <w:footerReference w:type="default" r:id="rId10"/>
          <w:type w:val="continuous"/>
          <w:pgSz w:w="11910" w:h="16840"/>
          <w:pgMar w:top="1520" w:right="860" w:bottom="1440" w:left="880" w:header="0" w:footer="1242" w:gutter="0"/>
          <w:pgNumType w:start="1"/>
          <w:cols w:space="720"/>
        </w:sectPr>
      </w:pPr>
    </w:p>
    <w:p w14:paraId="63425305" w14:textId="77777777" w:rsidR="00A92CEB" w:rsidRPr="005D1D8D" w:rsidRDefault="00A92CEB">
      <w:pPr>
        <w:pStyle w:val="BodyText"/>
        <w:spacing w:before="189"/>
        <w:rPr>
          <w:sz w:val="20"/>
        </w:rPr>
      </w:pPr>
    </w:p>
    <w:p w14:paraId="3E142957" w14:textId="77777777" w:rsidR="00A92CEB" w:rsidRPr="005D1D8D" w:rsidRDefault="00A92CEB">
      <w:pPr>
        <w:pStyle w:val="BodyText"/>
        <w:spacing w:before="101" w:after="1"/>
        <w:rPr>
          <w:sz w:val="20"/>
        </w:rPr>
      </w:pPr>
    </w:p>
    <w:p w14:paraId="2682BC02" w14:textId="77777777" w:rsidR="00A92CEB" w:rsidRDefault="00AC2904">
      <w:pPr>
        <w:pStyle w:val="BodyText"/>
        <w:ind w:left="144"/>
        <w:rPr>
          <w:sz w:val="20"/>
        </w:rPr>
      </w:pPr>
      <w:r w:rsidRPr="005D1D8D">
        <w:rPr>
          <w:noProof/>
          <w:sz w:val="20"/>
        </w:rPr>
        <mc:AlternateContent>
          <mc:Choice Requires="wpg">
            <w:drawing>
              <wp:inline distT="0" distB="0" distL="0" distR="0" wp14:anchorId="4F767C51" wp14:editId="0F8C151B">
                <wp:extent cx="6298565" cy="554355"/>
                <wp:effectExtent l="0" t="0" r="0" b="7620"/>
                <wp:docPr id="34" name="Group 34"/>
                <wp:cNvGraphicFramePr/>
                <a:graphic xmlns:a="http://schemas.openxmlformats.org/drawingml/2006/main">
                  <a:graphicData uri="http://schemas.microsoft.com/office/word/2010/wordprocessingGroup">
                    <wpg:wgp>
                      <wpg:cNvGrpSpPr/>
                      <wpg:grpSpPr>
                        <a:xfrm>
                          <a:off x="0" y="0"/>
                          <a:ext cx="6298565" cy="554355"/>
                          <a:chOff x="0" y="0"/>
                          <a:chExt cx="6298565" cy="554355"/>
                        </a:xfrm>
                      </wpg:grpSpPr>
                      <pic:pic xmlns:pic="http://schemas.openxmlformats.org/drawingml/2006/picture">
                        <pic:nvPicPr>
                          <pic:cNvPr id="35" name="Image 35"/>
                          <pic:cNvPicPr/>
                        </pic:nvPicPr>
                        <pic:blipFill>
                          <a:blip r:embed="rId11" cstate="print"/>
                          <a:stretch>
                            <a:fillRect/>
                          </a:stretch>
                        </pic:blipFill>
                        <pic:spPr>
                          <a:xfrm>
                            <a:off x="0" y="0"/>
                            <a:ext cx="6297959" cy="554152"/>
                          </a:xfrm>
                          <a:prstGeom prst="rect">
                            <a:avLst/>
                          </a:prstGeom>
                        </pic:spPr>
                      </pic:pic>
                      <wps:wsp>
                        <wps:cNvPr id="36" name="Textbox 36"/>
                        <wps:cNvSpPr txBox="1"/>
                        <wps:spPr>
                          <a:xfrm>
                            <a:off x="0" y="0"/>
                            <a:ext cx="6298565" cy="554355"/>
                          </a:xfrm>
                          <a:prstGeom prst="rect">
                            <a:avLst/>
                          </a:prstGeom>
                        </wps:spPr>
                        <wps:txbx>
                          <w:txbxContent>
                            <w:p w14:paraId="5C2674DF" w14:textId="77777777" w:rsidR="00A92CEB" w:rsidRPr="005D1D8D" w:rsidRDefault="00AC2904">
                              <w:pPr>
                                <w:spacing w:before="129"/>
                                <w:ind w:left="5" w:right="5"/>
                                <w:jc w:val="center"/>
                                <w:rPr>
                                  <w:rFonts w:ascii="Verdana"/>
                                  <w:b/>
                                  <w:sz w:val="44"/>
                                </w:rPr>
                              </w:pPr>
                              <w:r w:rsidRPr="005D1D8D">
                                <w:rPr>
                                  <w:rFonts w:ascii="Verdana"/>
                                  <w:b/>
                                  <w:color w:val="FFFFFF"/>
                                  <w:spacing w:val="-2"/>
                                  <w:sz w:val="44"/>
                                </w:rPr>
                                <w:t>ACKNOWLADGEMENT</w:t>
                              </w:r>
                            </w:p>
                          </w:txbxContent>
                        </wps:txbx>
                        <wps:bodyPr wrap="square" lIns="0" tIns="0" rIns="0" bIns="0" rtlCol="0">
                          <a:noAutofit/>
                        </wps:bodyPr>
                      </wps:wsp>
                    </wpg:wgp>
                  </a:graphicData>
                </a:graphic>
              </wp:inline>
            </w:drawing>
          </mc:Choice>
          <mc:Fallback>
            <w:pict>
              <v:group w14:anchorId="4F767C51" id="Group 34" o:spid="_x0000_s1026" style="width:495.95pt;height:43.65pt;mso-position-horizontal-relative:char;mso-position-vertical-relative:line" coordsize="62985,5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5" o:spid="_x0000_s1027" type="#_x0000_t75" style="position:absolute;width:62979;height:5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">
                  <v:imagedata r:id="rId12" o:title=""/>
                </v:shape>
                <v:shapetype id="_x0000_t202" coordsize="21600,21600" o:spt="202" path="m,l,21600r21600,l21600,xe">
                  <v:stroke joinstyle="miter"/>
                  <v:path gradientshapeok="t" o:connecttype="rect"/>
                </v:shapetype>
                <v:shape id="Textbox 36" o:spid="_x0000_s1028" type="#_x0000_t202" style="position:absolute;width:62985;height:5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4xAAAANsAAAAPAAAAZHJzL2Rvd25yZXYueG1sRI9Ba8JA&#10;FITvBf/D8oTe6sYW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L4pwzjEAAAA2wAAAA8A&#10;AAAAAAAAAAAAAAAABwIAAGRycy9kb3ducmV2LnhtbFBLBQYAAAAAAwADALcAAAD4AgAAAAA=&#10;" filled="f" stroked="f">
                  <v:textbox inset="0,0,0,0">
                    <w:txbxContent>
                      <w:p w14:paraId="5C2674DF" w14:textId="77777777" w:rsidR="00A92CEB" w:rsidRPr="005D1D8D" w:rsidRDefault="00AC2904">
                        <w:pPr>
                          <w:spacing w:before="129"/>
                          <w:ind w:left="5" w:right="5"/>
                          <w:jc w:val="center"/>
                          <w:rPr>
                            <w:rFonts w:ascii="Verdana"/>
                            <w:b/>
                            <w:sz w:val="44"/>
                          </w:rPr>
                        </w:pPr>
                        <w:r w:rsidRPr="005D1D8D">
                          <w:rPr>
                            <w:rFonts w:ascii="Verdana"/>
                            <w:b/>
                            <w:color w:val="FFFFFF"/>
                            <w:spacing w:val="-2"/>
                            <w:sz w:val="44"/>
                          </w:rPr>
                          <w:t>ACKNOWLADGEMENT</w:t>
                        </w:r>
                      </w:p>
                    </w:txbxContent>
                  </v:textbox>
                </v:shape>
                <w10:anchorlock/>
              </v:group>
            </w:pict>
          </mc:Fallback>
        </mc:AlternateContent>
      </w:r>
    </w:p>
    <w:p w14:paraId="6C38D3A9" w14:textId="77777777" w:rsidR="005121E0" w:rsidRPr="005D1D8D" w:rsidRDefault="005121E0">
      <w:pPr>
        <w:pStyle w:val="BodyText"/>
        <w:ind w:left="144"/>
        <w:rPr>
          <w:sz w:val="20"/>
        </w:rPr>
      </w:pPr>
    </w:p>
    <w:p w14:paraId="0073648F" w14:textId="4786DB22" w:rsidR="00A92CEB" w:rsidRPr="00865CBA" w:rsidRDefault="00AC2904" w:rsidP="00BF3E10">
      <w:pPr>
        <w:spacing w:before="239" w:line="259" w:lineRule="auto"/>
        <w:ind w:left="200" w:right="216" w:firstLine="1140"/>
        <w:jc w:val="both"/>
        <w:rPr>
          <w:rFonts w:ascii="Goudy Old Style" w:hAnsi="Goudy Old Style"/>
          <w:b/>
          <w:i/>
          <w:sz w:val="28"/>
          <w:szCs w:val="28"/>
        </w:rPr>
      </w:pPr>
      <w:r w:rsidRPr="00865CBA">
        <w:rPr>
          <w:rFonts w:ascii="Goudy Old Style" w:hAnsi="Goudy Old Style"/>
          <w:sz w:val="28"/>
          <w:szCs w:val="28"/>
        </w:rPr>
        <w:t>Keeping in with the syllabus as prescribed the Shree BKNM university, Junagadh.</w:t>
      </w:r>
      <w:r w:rsidRPr="00865CBA">
        <w:rPr>
          <w:rFonts w:ascii="Goudy Old Style" w:hAnsi="Goudy Old Style"/>
          <w:spacing w:val="-11"/>
          <w:sz w:val="28"/>
          <w:szCs w:val="28"/>
        </w:rPr>
        <w:t xml:space="preserve"> </w:t>
      </w:r>
      <w:r w:rsidRPr="00865CBA">
        <w:rPr>
          <w:rFonts w:ascii="Goudy Old Style" w:hAnsi="Goudy Old Style"/>
          <w:sz w:val="28"/>
          <w:szCs w:val="28"/>
        </w:rPr>
        <w:t>We</w:t>
      </w:r>
      <w:r w:rsidRPr="00865CBA">
        <w:rPr>
          <w:rFonts w:ascii="Goudy Old Style" w:hAnsi="Goudy Old Style"/>
          <w:spacing w:val="-11"/>
          <w:sz w:val="28"/>
          <w:szCs w:val="28"/>
        </w:rPr>
        <w:t xml:space="preserve"> </w:t>
      </w:r>
      <w:r w:rsidRPr="00865CBA">
        <w:rPr>
          <w:rFonts w:ascii="Goudy Old Style" w:hAnsi="Goudy Old Style"/>
          <w:sz w:val="28"/>
          <w:szCs w:val="28"/>
        </w:rPr>
        <w:t>the</w:t>
      </w:r>
      <w:r w:rsidRPr="00865CBA">
        <w:rPr>
          <w:rFonts w:ascii="Goudy Old Style" w:hAnsi="Goudy Old Style"/>
          <w:spacing w:val="-12"/>
          <w:sz w:val="28"/>
          <w:szCs w:val="28"/>
        </w:rPr>
        <w:t xml:space="preserve"> </w:t>
      </w:r>
      <w:r w:rsidRPr="00865CBA">
        <w:rPr>
          <w:rFonts w:ascii="Goudy Old Style" w:hAnsi="Goudy Old Style"/>
          <w:sz w:val="28"/>
          <w:szCs w:val="28"/>
        </w:rPr>
        <w:t>student</w:t>
      </w:r>
      <w:r w:rsidRPr="00865CBA">
        <w:rPr>
          <w:rFonts w:ascii="Goudy Old Style" w:hAnsi="Goudy Old Style"/>
          <w:spacing w:val="-13"/>
          <w:sz w:val="28"/>
          <w:szCs w:val="28"/>
        </w:rPr>
        <w:t xml:space="preserve"> </w:t>
      </w:r>
      <w:r w:rsidRPr="00865CBA">
        <w:rPr>
          <w:rFonts w:ascii="Goudy Old Style" w:hAnsi="Goudy Old Style"/>
          <w:sz w:val="28"/>
          <w:szCs w:val="28"/>
        </w:rPr>
        <w:t>of</w:t>
      </w:r>
      <w:r w:rsidRPr="00865CBA">
        <w:rPr>
          <w:rFonts w:ascii="Goudy Old Style" w:hAnsi="Goudy Old Style"/>
          <w:spacing w:val="-10"/>
          <w:sz w:val="28"/>
          <w:szCs w:val="28"/>
        </w:rPr>
        <w:t xml:space="preserve"> </w:t>
      </w:r>
      <w:r w:rsidRPr="00865CBA">
        <w:rPr>
          <w:rFonts w:ascii="Goudy Old Style" w:hAnsi="Goudy Old Style"/>
          <w:b/>
          <w:i/>
          <w:sz w:val="28"/>
          <w:szCs w:val="28"/>
        </w:rPr>
        <w:t>BCA</w:t>
      </w:r>
      <w:r w:rsidRPr="00865CBA">
        <w:rPr>
          <w:rFonts w:ascii="Goudy Old Style" w:hAnsi="Goudy Old Style"/>
          <w:b/>
          <w:i/>
          <w:spacing w:val="-12"/>
          <w:sz w:val="28"/>
          <w:szCs w:val="28"/>
        </w:rPr>
        <w:t xml:space="preserve"> </w:t>
      </w:r>
      <w:r w:rsidRPr="00865CBA">
        <w:rPr>
          <w:rFonts w:ascii="Goudy Old Style" w:hAnsi="Goudy Old Style"/>
          <w:b/>
          <w:i/>
          <w:sz w:val="28"/>
          <w:szCs w:val="28"/>
        </w:rPr>
        <w:t xml:space="preserve">SEM-5 </w:t>
      </w:r>
      <w:r w:rsidRPr="00865CBA">
        <w:rPr>
          <w:rFonts w:ascii="Goudy Old Style" w:hAnsi="Goudy Old Style"/>
          <w:sz w:val="28"/>
          <w:szCs w:val="28"/>
        </w:rPr>
        <w:t>were</w:t>
      </w:r>
      <w:r w:rsidRPr="00865CBA">
        <w:rPr>
          <w:rFonts w:ascii="Goudy Old Style" w:hAnsi="Goudy Old Style"/>
          <w:spacing w:val="-11"/>
          <w:sz w:val="28"/>
          <w:szCs w:val="28"/>
        </w:rPr>
        <w:t xml:space="preserve"> </w:t>
      </w:r>
      <w:r w:rsidRPr="00865CBA">
        <w:rPr>
          <w:rFonts w:ascii="Goudy Old Style" w:hAnsi="Goudy Old Style"/>
          <w:sz w:val="28"/>
          <w:szCs w:val="28"/>
        </w:rPr>
        <w:t>allowed</w:t>
      </w:r>
      <w:r w:rsidRPr="00865CBA">
        <w:rPr>
          <w:rFonts w:ascii="Goudy Old Style" w:hAnsi="Goudy Old Style"/>
          <w:spacing w:val="-13"/>
          <w:sz w:val="28"/>
          <w:szCs w:val="28"/>
        </w:rPr>
        <w:t xml:space="preserve"> </w:t>
      </w:r>
      <w:r w:rsidRPr="00865CBA">
        <w:rPr>
          <w:rFonts w:ascii="Goudy Old Style" w:hAnsi="Goudy Old Style"/>
          <w:sz w:val="28"/>
          <w:szCs w:val="28"/>
        </w:rPr>
        <w:t>to</w:t>
      </w:r>
      <w:r w:rsidRPr="00865CBA">
        <w:rPr>
          <w:rFonts w:ascii="Goudy Old Style" w:hAnsi="Goudy Old Style"/>
          <w:spacing w:val="-12"/>
          <w:sz w:val="28"/>
          <w:szCs w:val="28"/>
        </w:rPr>
        <w:t xml:space="preserve"> </w:t>
      </w:r>
      <w:r w:rsidRPr="00865CBA">
        <w:rPr>
          <w:rFonts w:ascii="Goudy Old Style" w:hAnsi="Goudy Old Style"/>
          <w:sz w:val="28"/>
          <w:szCs w:val="28"/>
        </w:rPr>
        <w:t>do</w:t>
      </w:r>
      <w:r w:rsidRPr="00865CBA">
        <w:rPr>
          <w:rFonts w:ascii="Goudy Old Style" w:hAnsi="Goudy Old Style"/>
          <w:spacing w:val="-12"/>
          <w:sz w:val="28"/>
          <w:szCs w:val="28"/>
        </w:rPr>
        <w:t xml:space="preserve"> </w:t>
      </w:r>
      <w:r w:rsidRPr="00865CBA">
        <w:rPr>
          <w:rFonts w:ascii="Goudy Old Style" w:hAnsi="Goudy Old Style"/>
          <w:sz w:val="28"/>
          <w:szCs w:val="28"/>
        </w:rPr>
        <w:t>our</w:t>
      </w:r>
      <w:r w:rsidRPr="00865CBA">
        <w:rPr>
          <w:rFonts w:ascii="Goudy Old Style" w:hAnsi="Goudy Old Style"/>
          <w:spacing w:val="-12"/>
          <w:sz w:val="28"/>
          <w:szCs w:val="28"/>
        </w:rPr>
        <w:t xml:space="preserve"> </w:t>
      </w:r>
      <w:r w:rsidRPr="00865CBA">
        <w:rPr>
          <w:rFonts w:ascii="Goudy Old Style" w:hAnsi="Goudy Old Style"/>
          <w:sz w:val="28"/>
          <w:szCs w:val="28"/>
        </w:rPr>
        <w:t>project</w:t>
      </w:r>
      <w:r w:rsidRPr="00865CBA">
        <w:rPr>
          <w:rFonts w:ascii="Goudy Old Style" w:hAnsi="Goudy Old Style"/>
          <w:spacing w:val="-14"/>
          <w:sz w:val="28"/>
          <w:szCs w:val="28"/>
        </w:rPr>
        <w:t xml:space="preserve"> </w:t>
      </w:r>
      <w:r w:rsidRPr="00865CBA">
        <w:rPr>
          <w:rFonts w:ascii="Goudy Old Style" w:hAnsi="Goudy Old Style"/>
          <w:sz w:val="28"/>
          <w:szCs w:val="28"/>
        </w:rPr>
        <w:t>work</w:t>
      </w:r>
      <w:r w:rsidRPr="00865CBA">
        <w:rPr>
          <w:rFonts w:ascii="Goudy Old Style" w:hAnsi="Goudy Old Style"/>
          <w:spacing w:val="-12"/>
          <w:sz w:val="28"/>
          <w:szCs w:val="28"/>
        </w:rPr>
        <w:t xml:space="preserve"> </w:t>
      </w:r>
      <w:r w:rsidRPr="00865CBA">
        <w:rPr>
          <w:rFonts w:ascii="Goudy Old Style" w:hAnsi="Goudy Old Style"/>
          <w:sz w:val="28"/>
          <w:szCs w:val="28"/>
        </w:rPr>
        <w:t xml:space="preserve">on </w:t>
      </w:r>
      <w:r w:rsidRPr="00865CBA">
        <w:rPr>
          <w:rFonts w:ascii="Goudy Old Style" w:hAnsi="Goudy Old Style"/>
          <w:b/>
          <w:i/>
          <w:sz w:val="28"/>
          <w:szCs w:val="28"/>
        </w:rPr>
        <w:t>“Collage Management (System)”</w:t>
      </w:r>
      <w:r w:rsidRPr="00865CBA">
        <w:rPr>
          <w:rFonts w:ascii="Goudy Old Style" w:hAnsi="Goudy Old Style"/>
          <w:b/>
          <w:i/>
          <w:spacing w:val="-15"/>
          <w:sz w:val="28"/>
          <w:szCs w:val="28"/>
        </w:rPr>
        <w:t xml:space="preserve"> </w:t>
      </w:r>
      <w:r w:rsidRPr="00865CBA">
        <w:rPr>
          <w:rFonts w:ascii="Goudy Old Style" w:hAnsi="Goudy Old Style"/>
          <w:sz w:val="28"/>
          <w:szCs w:val="28"/>
        </w:rPr>
        <w:t>using</w:t>
      </w:r>
      <w:r w:rsidRPr="00865CBA">
        <w:rPr>
          <w:rFonts w:ascii="Goudy Old Style" w:hAnsi="Goudy Old Style"/>
          <w:spacing w:val="-19"/>
          <w:sz w:val="28"/>
          <w:szCs w:val="28"/>
        </w:rPr>
        <w:t xml:space="preserve"> </w:t>
      </w:r>
      <w:r w:rsidR="00BF3E10" w:rsidRPr="00865CBA">
        <w:rPr>
          <w:rFonts w:ascii="Goudy Old Style" w:hAnsi="Goudy Old Style"/>
          <w:b/>
          <w:i/>
          <w:sz w:val="28"/>
          <w:szCs w:val="28"/>
        </w:rPr>
        <w:t>JAVA(J2EE)</w:t>
      </w:r>
      <w:r w:rsidRPr="00865CBA">
        <w:rPr>
          <w:rFonts w:ascii="Goudy Old Style" w:hAnsi="Goudy Old Style"/>
          <w:b/>
          <w:i/>
          <w:spacing w:val="-17"/>
          <w:sz w:val="28"/>
          <w:szCs w:val="28"/>
        </w:rPr>
        <w:t xml:space="preserve"> </w:t>
      </w:r>
      <w:r w:rsidRPr="00865CBA">
        <w:rPr>
          <w:rFonts w:ascii="Goudy Old Style" w:hAnsi="Goudy Old Style"/>
          <w:sz w:val="28"/>
          <w:szCs w:val="28"/>
        </w:rPr>
        <w:t>and</w:t>
      </w:r>
      <w:r w:rsidRPr="00865CBA">
        <w:rPr>
          <w:rFonts w:ascii="Goudy Old Style" w:hAnsi="Goudy Old Style"/>
          <w:spacing w:val="-20"/>
          <w:sz w:val="28"/>
          <w:szCs w:val="28"/>
        </w:rPr>
        <w:t xml:space="preserve"> </w:t>
      </w:r>
      <w:r w:rsidRPr="00865CBA">
        <w:rPr>
          <w:rFonts w:ascii="Goudy Old Style" w:hAnsi="Goudy Old Style"/>
          <w:b/>
          <w:i/>
          <w:sz w:val="28"/>
          <w:szCs w:val="28"/>
        </w:rPr>
        <w:t>MySQL</w:t>
      </w:r>
      <w:r w:rsidRPr="00865CBA">
        <w:rPr>
          <w:rFonts w:ascii="Goudy Old Style" w:hAnsi="Goudy Old Style"/>
          <w:b/>
          <w:i/>
          <w:spacing w:val="-19"/>
          <w:sz w:val="28"/>
          <w:szCs w:val="28"/>
        </w:rPr>
        <w:t xml:space="preserve"> </w:t>
      </w:r>
      <w:r w:rsidRPr="00865CBA">
        <w:rPr>
          <w:rFonts w:ascii="Goudy Old Style" w:hAnsi="Goudy Old Style"/>
          <w:b/>
          <w:i/>
          <w:sz w:val="28"/>
          <w:szCs w:val="28"/>
        </w:rPr>
        <w:t>Server</w:t>
      </w:r>
      <w:r w:rsidRPr="00865CBA">
        <w:rPr>
          <w:rFonts w:ascii="Goudy Old Style" w:hAnsi="Goudy Old Style"/>
          <w:sz w:val="28"/>
          <w:szCs w:val="28"/>
        </w:rPr>
        <w:t>,</w:t>
      </w:r>
      <w:r w:rsidRPr="00865CBA">
        <w:rPr>
          <w:rFonts w:ascii="Goudy Old Style" w:hAnsi="Goudy Old Style"/>
          <w:spacing w:val="-18"/>
          <w:sz w:val="28"/>
          <w:szCs w:val="28"/>
        </w:rPr>
        <w:t xml:space="preserve"> </w:t>
      </w:r>
      <w:r w:rsidRPr="00865CBA">
        <w:rPr>
          <w:rFonts w:ascii="Goudy Old Style" w:hAnsi="Goudy Old Style"/>
          <w:sz w:val="28"/>
          <w:szCs w:val="28"/>
        </w:rPr>
        <w:t>in</w:t>
      </w:r>
      <w:r w:rsidRPr="00865CBA">
        <w:rPr>
          <w:rFonts w:ascii="Goudy Old Style" w:hAnsi="Goudy Old Style"/>
          <w:spacing w:val="-21"/>
          <w:sz w:val="28"/>
          <w:szCs w:val="28"/>
        </w:rPr>
        <w:t xml:space="preserve"> </w:t>
      </w:r>
      <w:r w:rsidRPr="00865CBA">
        <w:rPr>
          <w:rFonts w:ascii="Goudy Old Style" w:hAnsi="Goudy Old Style"/>
          <w:sz w:val="28"/>
          <w:szCs w:val="28"/>
        </w:rPr>
        <w:t>our</w:t>
      </w:r>
      <w:r w:rsidRPr="00865CBA">
        <w:rPr>
          <w:rFonts w:ascii="Goudy Old Style" w:hAnsi="Goudy Old Style"/>
          <w:spacing w:val="-19"/>
          <w:sz w:val="28"/>
          <w:szCs w:val="28"/>
        </w:rPr>
        <w:t xml:space="preserve"> </w:t>
      </w:r>
      <w:r w:rsidRPr="00865CBA">
        <w:rPr>
          <w:rFonts w:ascii="Goudy Old Style" w:hAnsi="Goudy Old Style"/>
          <w:b/>
          <w:i/>
          <w:sz w:val="28"/>
          <w:szCs w:val="28"/>
        </w:rPr>
        <w:t>Shree</w:t>
      </w:r>
      <w:r w:rsidRPr="00865CBA">
        <w:rPr>
          <w:rFonts w:ascii="Goudy Old Style" w:hAnsi="Goudy Old Style"/>
          <w:b/>
          <w:i/>
          <w:spacing w:val="-21"/>
          <w:sz w:val="28"/>
          <w:szCs w:val="28"/>
        </w:rPr>
        <w:t xml:space="preserve"> </w:t>
      </w:r>
      <w:r w:rsidRPr="00865CBA">
        <w:rPr>
          <w:rFonts w:ascii="Goudy Old Style" w:hAnsi="Goudy Old Style"/>
          <w:b/>
          <w:i/>
          <w:sz w:val="28"/>
          <w:szCs w:val="28"/>
        </w:rPr>
        <w:t>M.</w:t>
      </w:r>
      <w:r w:rsidRPr="00865CBA">
        <w:rPr>
          <w:rFonts w:ascii="Goudy Old Style" w:hAnsi="Goudy Old Style"/>
          <w:b/>
          <w:i/>
          <w:spacing w:val="-17"/>
          <w:sz w:val="28"/>
          <w:szCs w:val="28"/>
        </w:rPr>
        <w:t xml:space="preserve"> </w:t>
      </w:r>
      <w:r w:rsidRPr="00865CBA">
        <w:rPr>
          <w:rFonts w:ascii="Goudy Old Style" w:hAnsi="Goudy Old Style"/>
          <w:b/>
          <w:i/>
          <w:sz w:val="28"/>
          <w:szCs w:val="28"/>
        </w:rPr>
        <w:t>N.</w:t>
      </w:r>
      <w:r w:rsidRPr="00865CBA">
        <w:rPr>
          <w:rFonts w:ascii="Goudy Old Style" w:hAnsi="Goudy Old Style"/>
          <w:b/>
          <w:i/>
          <w:spacing w:val="-19"/>
          <w:sz w:val="28"/>
          <w:szCs w:val="28"/>
        </w:rPr>
        <w:t xml:space="preserve"> </w:t>
      </w:r>
      <w:proofErr w:type="spellStart"/>
      <w:r w:rsidRPr="00865CBA">
        <w:rPr>
          <w:rFonts w:ascii="Goudy Old Style" w:hAnsi="Goudy Old Style"/>
          <w:b/>
          <w:i/>
          <w:sz w:val="28"/>
          <w:szCs w:val="28"/>
        </w:rPr>
        <w:t>Kampani</w:t>
      </w:r>
      <w:proofErr w:type="spellEnd"/>
      <w:r w:rsidRPr="00865CBA">
        <w:rPr>
          <w:rFonts w:ascii="Goudy Old Style" w:hAnsi="Goudy Old Style"/>
          <w:b/>
          <w:i/>
          <w:sz w:val="28"/>
          <w:szCs w:val="28"/>
        </w:rPr>
        <w:t xml:space="preserve"> Arts &amp; A. K. Shah Commerce Collage, </w:t>
      </w:r>
      <w:proofErr w:type="spellStart"/>
      <w:r w:rsidRPr="00865CBA">
        <w:rPr>
          <w:rFonts w:ascii="Goudy Old Style" w:hAnsi="Goudy Old Style"/>
          <w:b/>
          <w:i/>
          <w:sz w:val="28"/>
          <w:szCs w:val="28"/>
        </w:rPr>
        <w:t>Mangrol</w:t>
      </w:r>
      <w:proofErr w:type="spellEnd"/>
      <w:r w:rsidRPr="00865CBA">
        <w:rPr>
          <w:rFonts w:ascii="Goudy Old Style" w:hAnsi="Goudy Old Style"/>
          <w:b/>
          <w:i/>
          <w:sz w:val="28"/>
          <w:szCs w:val="28"/>
        </w:rPr>
        <w:t>.</w:t>
      </w:r>
    </w:p>
    <w:p w14:paraId="65E56E88" w14:textId="77777777" w:rsidR="00A92CEB" w:rsidRPr="00865CBA" w:rsidRDefault="00A92CEB">
      <w:pPr>
        <w:pStyle w:val="BodyText"/>
        <w:spacing w:before="68"/>
        <w:rPr>
          <w:rFonts w:ascii="Goudy Old Style" w:hAnsi="Goudy Old Style"/>
          <w:b/>
          <w:i/>
          <w:sz w:val="28"/>
          <w:szCs w:val="28"/>
        </w:rPr>
      </w:pPr>
    </w:p>
    <w:p w14:paraId="2DCE342C" w14:textId="1B9194AD" w:rsidR="00A92CEB" w:rsidRPr="00865CBA" w:rsidRDefault="00AC2904">
      <w:pPr>
        <w:pStyle w:val="BodyText"/>
        <w:spacing w:line="259" w:lineRule="auto"/>
        <w:ind w:left="200" w:right="221" w:firstLine="1140"/>
        <w:jc w:val="both"/>
        <w:rPr>
          <w:rFonts w:ascii="Goudy Old Style" w:hAnsi="Goudy Old Style"/>
          <w:sz w:val="28"/>
          <w:szCs w:val="28"/>
        </w:rPr>
      </w:pPr>
      <w:r w:rsidRPr="00865CBA">
        <w:rPr>
          <w:rFonts w:ascii="Goudy Old Style" w:hAnsi="Goudy Old Style"/>
          <w:sz w:val="28"/>
          <w:szCs w:val="28"/>
        </w:rPr>
        <w:t xml:space="preserve">We are </w:t>
      </w:r>
      <w:proofErr w:type="spellStart"/>
      <w:r w:rsidRPr="00865CBA">
        <w:rPr>
          <w:rFonts w:ascii="Goudy Old Style" w:hAnsi="Goudy Old Style"/>
          <w:sz w:val="28"/>
          <w:szCs w:val="28"/>
        </w:rPr>
        <w:t>Thank</w:t>
      </w:r>
      <w:r w:rsidR="00BF3E10" w:rsidRPr="00865CBA">
        <w:rPr>
          <w:rFonts w:ascii="Goudy Old Style" w:hAnsi="Goudy Old Style"/>
          <w:sz w:val="28"/>
          <w:szCs w:val="28"/>
        </w:rPr>
        <w:t>s</w:t>
      </w:r>
      <w:r w:rsidRPr="00865CBA">
        <w:rPr>
          <w:rFonts w:ascii="Goudy Old Style" w:hAnsi="Goudy Old Style"/>
          <w:sz w:val="28"/>
          <w:szCs w:val="28"/>
        </w:rPr>
        <w:t>ful</w:t>
      </w:r>
      <w:proofErr w:type="spellEnd"/>
      <w:r w:rsidRPr="00865CBA">
        <w:rPr>
          <w:rFonts w:ascii="Goudy Old Style" w:hAnsi="Goudy Old Style"/>
          <w:sz w:val="28"/>
          <w:szCs w:val="28"/>
        </w:rPr>
        <w:t xml:space="preserve"> to my collage under whose guidance, we have successfully completed with all valuable suggestions.</w:t>
      </w:r>
    </w:p>
    <w:p w14:paraId="5AB435FA" w14:textId="77777777" w:rsidR="00A92CEB" w:rsidRPr="00865CBA" w:rsidRDefault="00A92CEB">
      <w:pPr>
        <w:pStyle w:val="BodyText"/>
        <w:spacing w:before="68"/>
        <w:rPr>
          <w:rFonts w:ascii="Goudy Old Style" w:hAnsi="Goudy Old Style"/>
          <w:sz w:val="28"/>
          <w:szCs w:val="28"/>
        </w:rPr>
      </w:pPr>
    </w:p>
    <w:p w14:paraId="4E87A84A" w14:textId="77777777" w:rsidR="00A92CEB" w:rsidRPr="00865CBA" w:rsidRDefault="00AC2904">
      <w:pPr>
        <w:ind w:left="200"/>
        <w:rPr>
          <w:rFonts w:ascii="Goudy Old Style" w:hAnsi="Goudy Old Style"/>
          <w:b/>
          <w:i/>
          <w:sz w:val="28"/>
          <w:szCs w:val="28"/>
        </w:rPr>
      </w:pPr>
      <w:r w:rsidRPr="00865CBA">
        <w:rPr>
          <w:rFonts w:ascii="Goudy Old Style" w:hAnsi="Goudy Old Style"/>
          <w:b/>
          <w:i/>
          <w:sz w:val="28"/>
          <w:szCs w:val="28"/>
          <w:u w:val="single"/>
        </w:rPr>
        <w:t>Specially</w:t>
      </w:r>
      <w:r w:rsidRPr="00865CBA">
        <w:rPr>
          <w:rFonts w:ascii="Goudy Old Style" w:hAnsi="Goudy Old Style"/>
          <w:b/>
          <w:i/>
          <w:spacing w:val="-2"/>
          <w:sz w:val="28"/>
          <w:szCs w:val="28"/>
          <w:u w:val="single"/>
        </w:rPr>
        <w:t xml:space="preserve"> </w:t>
      </w:r>
      <w:r w:rsidRPr="00865CBA">
        <w:rPr>
          <w:rFonts w:ascii="Goudy Old Style" w:hAnsi="Goudy Old Style"/>
          <w:b/>
          <w:i/>
          <w:sz w:val="28"/>
          <w:szCs w:val="28"/>
          <w:u w:val="single"/>
        </w:rPr>
        <w:t>thanks</w:t>
      </w:r>
      <w:r w:rsidRPr="00865CBA">
        <w:rPr>
          <w:rFonts w:ascii="Goudy Old Style" w:hAnsi="Goudy Old Style"/>
          <w:b/>
          <w:i/>
          <w:spacing w:val="-3"/>
          <w:sz w:val="28"/>
          <w:szCs w:val="28"/>
          <w:u w:val="single"/>
        </w:rPr>
        <w:t xml:space="preserve"> </w:t>
      </w:r>
      <w:r w:rsidRPr="00865CBA">
        <w:rPr>
          <w:rFonts w:ascii="Goudy Old Style" w:hAnsi="Goudy Old Style"/>
          <w:b/>
          <w:i/>
          <w:spacing w:val="-5"/>
          <w:sz w:val="28"/>
          <w:szCs w:val="28"/>
          <w:u w:val="single"/>
        </w:rPr>
        <w:t>to,</w:t>
      </w:r>
    </w:p>
    <w:p w14:paraId="454FEB03" w14:textId="77777777" w:rsidR="00A92CEB" w:rsidRPr="00865CBA" w:rsidRDefault="00A92CEB">
      <w:pPr>
        <w:pStyle w:val="BodyText"/>
        <w:spacing w:before="91"/>
        <w:rPr>
          <w:rFonts w:ascii="Goudy Old Style" w:hAnsi="Goudy Old Style"/>
          <w:b/>
          <w:i/>
          <w:sz w:val="28"/>
          <w:szCs w:val="28"/>
        </w:rPr>
      </w:pPr>
    </w:p>
    <w:p w14:paraId="25F79A8C" w14:textId="77777777" w:rsidR="00A92CEB" w:rsidRPr="00865CBA" w:rsidRDefault="00AC2904">
      <w:pPr>
        <w:spacing w:line="259" w:lineRule="auto"/>
        <w:ind w:left="200" w:right="215" w:firstLine="1128"/>
        <w:jc w:val="both"/>
        <w:rPr>
          <w:rFonts w:ascii="Goudy Old Style" w:hAnsi="Goudy Old Style"/>
          <w:sz w:val="28"/>
          <w:szCs w:val="28"/>
        </w:rPr>
      </w:pPr>
      <w:r w:rsidRPr="00865CBA">
        <w:rPr>
          <w:rFonts w:ascii="Goudy Old Style" w:hAnsi="Goudy Old Style"/>
          <w:b/>
          <w:i/>
          <w:sz w:val="28"/>
          <w:szCs w:val="28"/>
        </w:rPr>
        <w:t>MR.</w:t>
      </w:r>
      <w:r w:rsidRPr="00865CBA">
        <w:rPr>
          <w:rFonts w:ascii="Goudy Old Style" w:hAnsi="Goudy Old Style"/>
          <w:b/>
          <w:i/>
          <w:spacing w:val="-5"/>
          <w:sz w:val="28"/>
          <w:szCs w:val="28"/>
        </w:rPr>
        <w:t xml:space="preserve"> </w:t>
      </w:r>
      <w:r w:rsidRPr="00865CBA">
        <w:rPr>
          <w:rFonts w:ascii="Goudy Old Style" w:hAnsi="Goudy Old Style"/>
          <w:b/>
          <w:i/>
          <w:sz w:val="28"/>
          <w:szCs w:val="28"/>
        </w:rPr>
        <w:t>CHIRAG</w:t>
      </w:r>
      <w:r w:rsidRPr="00865CBA">
        <w:rPr>
          <w:rFonts w:ascii="Goudy Old Style" w:hAnsi="Goudy Old Style"/>
          <w:b/>
          <w:i/>
          <w:spacing w:val="-4"/>
          <w:sz w:val="28"/>
          <w:szCs w:val="28"/>
        </w:rPr>
        <w:t xml:space="preserve"> </w:t>
      </w:r>
      <w:r w:rsidRPr="00865CBA">
        <w:rPr>
          <w:rFonts w:ascii="Goudy Old Style" w:hAnsi="Goudy Old Style"/>
          <w:b/>
          <w:i/>
          <w:sz w:val="28"/>
          <w:szCs w:val="28"/>
        </w:rPr>
        <w:t>JADAV</w:t>
      </w:r>
      <w:r w:rsidRPr="00865CBA">
        <w:rPr>
          <w:rFonts w:ascii="Goudy Old Style" w:hAnsi="Goudy Old Style"/>
          <w:b/>
          <w:i/>
          <w:spacing w:val="-2"/>
          <w:sz w:val="28"/>
          <w:szCs w:val="28"/>
        </w:rPr>
        <w:t xml:space="preserve"> </w:t>
      </w:r>
      <w:r w:rsidRPr="00865CBA">
        <w:rPr>
          <w:rFonts w:ascii="Goudy Old Style" w:hAnsi="Goudy Old Style"/>
          <w:sz w:val="28"/>
          <w:szCs w:val="28"/>
        </w:rPr>
        <w:t>(coordinator)</w:t>
      </w:r>
      <w:r w:rsidRPr="00865CBA">
        <w:rPr>
          <w:rFonts w:ascii="Goudy Old Style" w:hAnsi="Goudy Old Style"/>
          <w:spacing w:val="-5"/>
          <w:sz w:val="28"/>
          <w:szCs w:val="28"/>
        </w:rPr>
        <w:t xml:space="preserve"> </w:t>
      </w:r>
      <w:r w:rsidRPr="00865CBA">
        <w:rPr>
          <w:rFonts w:ascii="Goudy Old Style" w:hAnsi="Goudy Old Style"/>
          <w:sz w:val="28"/>
          <w:szCs w:val="28"/>
        </w:rPr>
        <w:t>of</w:t>
      </w:r>
      <w:r w:rsidRPr="00865CBA">
        <w:rPr>
          <w:rFonts w:ascii="Goudy Old Style" w:hAnsi="Goudy Old Style"/>
          <w:spacing w:val="-5"/>
          <w:sz w:val="28"/>
          <w:szCs w:val="28"/>
        </w:rPr>
        <w:t xml:space="preserve"> </w:t>
      </w:r>
      <w:r w:rsidRPr="00865CBA">
        <w:rPr>
          <w:rFonts w:ascii="Goudy Old Style" w:hAnsi="Goudy Old Style"/>
          <w:sz w:val="28"/>
          <w:szCs w:val="28"/>
        </w:rPr>
        <w:t>the</w:t>
      </w:r>
      <w:r w:rsidRPr="00865CBA">
        <w:rPr>
          <w:rFonts w:ascii="Goudy Old Style" w:hAnsi="Goudy Old Style"/>
          <w:spacing w:val="-3"/>
          <w:sz w:val="28"/>
          <w:szCs w:val="28"/>
        </w:rPr>
        <w:t xml:space="preserve"> </w:t>
      </w:r>
      <w:r w:rsidRPr="00865CBA">
        <w:rPr>
          <w:rFonts w:ascii="Goudy Old Style" w:hAnsi="Goudy Old Style"/>
          <w:b/>
          <w:i/>
          <w:sz w:val="28"/>
          <w:szCs w:val="28"/>
        </w:rPr>
        <w:t>Shree</w:t>
      </w:r>
      <w:r w:rsidRPr="00865CBA">
        <w:rPr>
          <w:rFonts w:ascii="Goudy Old Style" w:hAnsi="Goudy Old Style"/>
          <w:b/>
          <w:i/>
          <w:spacing w:val="-5"/>
          <w:sz w:val="28"/>
          <w:szCs w:val="28"/>
        </w:rPr>
        <w:t xml:space="preserve"> </w:t>
      </w:r>
      <w:r w:rsidRPr="00865CBA">
        <w:rPr>
          <w:rFonts w:ascii="Goudy Old Style" w:hAnsi="Goudy Old Style"/>
          <w:b/>
          <w:i/>
          <w:sz w:val="28"/>
          <w:szCs w:val="28"/>
        </w:rPr>
        <w:t>M.</w:t>
      </w:r>
      <w:r w:rsidRPr="00865CBA">
        <w:rPr>
          <w:rFonts w:ascii="Goudy Old Style" w:hAnsi="Goudy Old Style"/>
          <w:b/>
          <w:i/>
          <w:spacing w:val="-5"/>
          <w:sz w:val="28"/>
          <w:szCs w:val="28"/>
        </w:rPr>
        <w:t xml:space="preserve"> </w:t>
      </w:r>
      <w:r w:rsidRPr="00865CBA">
        <w:rPr>
          <w:rFonts w:ascii="Goudy Old Style" w:hAnsi="Goudy Old Style"/>
          <w:b/>
          <w:i/>
          <w:sz w:val="28"/>
          <w:szCs w:val="28"/>
        </w:rPr>
        <w:t>N.</w:t>
      </w:r>
      <w:r w:rsidRPr="00865CBA">
        <w:rPr>
          <w:rFonts w:ascii="Goudy Old Style" w:hAnsi="Goudy Old Style"/>
          <w:b/>
          <w:i/>
          <w:spacing w:val="-6"/>
          <w:sz w:val="28"/>
          <w:szCs w:val="28"/>
        </w:rPr>
        <w:t xml:space="preserve"> </w:t>
      </w:r>
      <w:proofErr w:type="spellStart"/>
      <w:r w:rsidRPr="00865CBA">
        <w:rPr>
          <w:rFonts w:ascii="Goudy Old Style" w:hAnsi="Goudy Old Style"/>
          <w:b/>
          <w:i/>
          <w:sz w:val="28"/>
          <w:szCs w:val="28"/>
        </w:rPr>
        <w:t>Kampani</w:t>
      </w:r>
      <w:proofErr w:type="spellEnd"/>
      <w:r w:rsidRPr="00865CBA">
        <w:rPr>
          <w:rFonts w:ascii="Goudy Old Style" w:hAnsi="Goudy Old Style"/>
          <w:b/>
          <w:i/>
          <w:spacing w:val="-5"/>
          <w:sz w:val="28"/>
          <w:szCs w:val="28"/>
        </w:rPr>
        <w:t xml:space="preserve"> </w:t>
      </w:r>
      <w:r w:rsidRPr="00865CBA">
        <w:rPr>
          <w:rFonts w:ascii="Goudy Old Style" w:hAnsi="Goudy Old Style"/>
          <w:b/>
          <w:i/>
          <w:sz w:val="28"/>
          <w:szCs w:val="28"/>
        </w:rPr>
        <w:t>Arts &amp;</w:t>
      </w:r>
      <w:r w:rsidRPr="00865CBA">
        <w:rPr>
          <w:rFonts w:ascii="Goudy Old Style" w:hAnsi="Goudy Old Style"/>
          <w:b/>
          <w:i/>
          <w:spacing w:val="-13"/>
          <w:sz w:val="28"/>
          <w:szCs w:val="28"/>
        </w:rPr>
        <w:t xml:space="preserve"> </w:t>
      </w:r>
      <w:r w:rsidRPr="00865CBA">
        <w:rPr>
          <w:rFonts w:ascii="Goudy Old Style" w:hAnsi="Goudy Old Style"/>
          <w:b/>
          <w:i/>
          <w:sz w:val="28"/>
          <w:szCs w:val="28"/>
        </w:rPr>
        <w:t>A.</w:t>
      </w:r>
      <w:r w:rsidRPr="00865CBA">
        <w:rPr>
          <w:rFonts w:ascii="Goudy Old Style" w:hAnsi="Goudy Old Style"/>
          <w:b/>
          <w:i/>
          <w:spacing w:val="-13"/>
          <w:sz w:val="28"/>
          <w:szCs w:val="28"/>
        </w:rPr>
        <w:t xml:space="preserve"> </w:t>
      </w:r>
      <w:r w:rsidRPr="00865CBA">
        <w:rPr>
          <w:rFonts w:ascii="Goudy Old Style" w:hAnsi="Goudy Old Style"/>
          <w:b/>
          <w:i/>
          <w:sz w:val="28"/>
          <w:szCs w:val="28"/>
        </w:rPr>
        <w:t>K.</w:t>
      </w:r>
      <w:r w:rsidRPr="00865CBA">
        <w:rPr>
          <w:rFonts w:ascii="Goudy Old Style" w:hAnsi="Goudy Old Style"/>
          <w:b/>
          <w:i/>
          <w:spacing w:val="-11"/>
          <w:sz w:val="28"/>
          <w:szCs w:val="28"/>
        </w:rPr>
        <w:t xml:space="preserve"> </w:t>
      </w:r>
      <w:r w:rsidRPr="00865CBA">
        <w:rPr>
          <w:rFonts w:ascii="Goudy Old Style" w:hAnsi="Goudy Old Style"/>
          <w:b/>
          <w:i/>
          <w:sz w:val="28"/>
          <w:szCs w:val="28"/>
        </w:rPr>
        <w:t>Shah</w:t>
      </w:r>
      <w:r w:rsidRPr="00865CBA">
        <w:rPr>
          <w:rFonts w:ascii="Goudy Old Style" w:hAnsi="Goudy Old Style"/>
          <w:b/>
          <w:i/>
          <w:spacing w:val="-11"/>
          <w:sz w:val="28"/>
          <w:szCs w:val="28"/>
        </w:rPr>
        <w:t xml:space="preserve"> </w:t>
      </w:r>
      <w:r w:rsidRPr="00865CBA">
        <w:rPr>
          <w:rFonts w:ascii="Goudy Old Style" w:hAnsi="Goudy Old Style"/>
          <w:b/>
          <w:i/>
          <w:sz w:val="28"/>
          <w:szCs w:val="28"/>
        </w:rPr>
        <w:t>Commerce</w:t>
      </w:r>
      <w:r w:rsidRPr="00865CBA">
        <w:rPr>
          <w:rFonts w:ascii="Goudy Old Style" w:hAnsi="Goudy Old Style"/>
          <w:b/>
          <w:i/>
          <w:spacing w:val="-13"/>
          <w:sz w:val="28"/>
          <w:szCs w:val="28"/>
        </w:rPr>
        <w:t xml:space="preserve"> </w:t>
      </w:r>
      <w:r w:rsidRPr="00865CBA">
        <w:rPr>
          <w:rFonts w:ascii="Goudy Old Style" w:hAnsi="Goudy Old Style"/>
          <w:b/>
          <w:i/>
          <w:sz w:val="28"/>
          <w:szCs w:val="28"/>
        </w:rPr>
        <w:t>Collage,</w:t>
      </w:r>
      <w:r w:rsidRPr="00865CBA">
        <w:rPr>
          <w:rFonts w:ascii="Goudy Old Style" w:hAnsi="Goudy Old Style"/>
          <w:b/>
          <w:i/>
          <w:spacing w:val="-11"/>
          <w:sz w:val="28"/>
          <w:szCs w:val="28"/>
        </w:rPr>
        <w:t xml:space="preserve"> </w:t>
      </w:r>
      <w:proofErr w:type="spellStart"/>
      <w:r w:rsidRPr="00865CBA">
        <w:rPr>
          <w:rFonts w:ascii="Goudy Old Style" w:hAnsi="Goudy Old Style"/>
          <w:b/>
          <w:i/>
          <w:sz w:val="28"/>
          <w:szCs w:val="28"/>
        </w:rPr>
        <w:t>Mangrol</w:t>
      </w:r>
      <w:proofErr w:type="spellEnd"/>
      <w:r w:rsidRPr="00865CBA">
        <w:rPr>
          <w:rFonts w:ascii="Goudy Old Style" w:hAnsi="Goudy Old Style"/>
          <w:b/>
          <w:i/>
          <w:sz w:val="28"/>
          <w:szCs w:val="28"/>
        </w:rPr>
        <w:t>.</w:t>
      </w:r>
      <w:r w:rsidRPr="00865CBA">
        <w:rPr>
          <w:rFonts w:ascii="Goudy Old Style" w:hAnsi="Goudy Old Style"/>
          <w:b/>
          <w:i/>
          <w:spacing w:val="-7"/>
          <w:sz w:val="28"/>
          <w:szCs w:val="28"/>
        </w:rPr>
        <w:t xml:space="preserve"> </w:t>
      </w:r>
      <w:r w:rsidRPr="00865CBA">
        <w:rPr>
          <w:rFonts w:ascii="Goudy Old Style" w:hAnsi="Goudy Old Style"/>
          <w:sz w:val="28"/>
          <w:szCs w:val="28"/>
        </w:rPr>
        <w:t>They</w:t>
      </w:r>
      <w:r w:rsidRPr="00865CBA">
        <w:rPr>
          <w:rFonts w:ascii="Goudy Old Style" w:hAnsi="Goudy Old Style"/>
          <w:spacing w:val="-13"/>
          <w:sz w:val="28"/>
          <w:szCs w:val="28"/>
        </w:rPr>
        <w:t xml:space="preserve"> </w:t>
      </w:r>
      <w:r w:rsidRPr="00865CBA">
        <w:rPr>
          <w:rFonts w:ascii="Goudy Old Style" w:hAnsi="Goudy Old Style"/>
          <w:sz w:val="28"/>
          <w:szCs w:val="28"/>
        </w:rPr>
        <w:t>stood</w:t>
      </w:r>
      <w:r w:rsidRPr="00865CBA">
        <w:rPr>
          <w:rFonts w:ascii="Goudy Old Style" w:hAnsi="Goudy Old Style"/>
          <w:spacing w:val="-13"/>
          <w:sz w:val="28"/>
          <w:szCs w:val="28"/>
        </w:rPr>
        <w:t xml:space="preserve"> </w:t>
      </w:r>
      <w:r w:rsidRPr="00865CBA">
        <w:rPr>
          <w:rFonts w:ascii="Goudy Old Style" w:hAnsi="Goudy Old Style"/>
          <w:sz w:val="28"/>
          <w:szCs w:val="28"/>
        </w:rPr>
        <w:t>by</w:t>
      </w:r>
      <w:r w:rsidRPr="00865CBA">
        <w:rPr>
          <w:rFonts w:ascii="Goudy Old Style" w:hAnsi="Goudy Old Style"/>
          <w:spacing w:val="-13"/>
          <w:sz w:val="28"/>
          <w:szCs w:val="28"/>
        </w:rPr>
        <w:t xml:space="preserve"> </w:t>
      </w:r>
      <w:r w:rsidRPr="00865CBA">
        <w:rPr>
          <w:rFonts w:ascii="Goudy Old Style" w:hAnsi="Goudy Old Style"/>
          <w:sz w:val="28"/>
          <w:szCs w:val="28"/>
        </w:rPr>
        <w:t>us</w:t>
      </w:r>
      <w:r w:rsidRPr="00865CBA">
        <w:rPr>
          <w:rFonts w:ascii="Goudy Old Style" w:hAnsi="Goudy Old Style"/>
          <w:spacing w:val="-13"/>
          <w:sz w:val="28"/>
          <w:szCs w:val="28"/>
        </w:rPr>
        <w:t xml:space="preserve"> </w:t>
      </w:r>
      <w:r w:rsidRPr="00865CBA">
        <w:rPr>
          <w:rFonts w:ascii="Goudy Old Style" w:hAnsi="Goudy Old Style"/>
          <w:sz w:val="28"/>
          <w:szCs w:val="28"/>
        </w:rPr>
        <w:t>during</w:t>
      </w:r>
      <w:r w:rsidRPr="00865CBA">
        <w:rPr>
          <w:rFonts w:ascii="Goudy Old Style" w:hAnsi="Goudy Old Style"/>
          <w:spacing w:val="-12"/>
          <w:sz w:val="28"/>
          <w:szCs w:val="28"/>
        </w:rPr>
        <w:t xml:space="preserve"> </w:t>
      </w:r>
      <w:r w:rsidRPr="00865CBA">
        <w:rPr>
          <w:rFonts w:ascii="Goudy Old Style" w:hAnsi="Goudy Old Style"/>
          <w:sz w:val="28"/>
          <w:szCs w:val="28"/>
        </w:rPr>
        <w:t>the</w:t>
      </w:r>
      <w:r w:rsidRPr="00865CBA">
        <w:rPr>
          <w:rFonts w:ascii="Goudy Old Style" w:hAnsi="Goudy Old Style"/>
          <w:spacing w:val="-12"/>
          <w:sz w:val="28"/>
          <w:szCs w:val="28"/>
        </w:rPr>
        <w:t xml:space="preserve"> </w:t>
      </w:r>
      <w:r w:rsidRPr="00865CBA">
        <w:rPr>
          <w:rFonts w:ascii="Goudy Old Style" w:hAnsi="Goudy Old Style"/>
          <w:sz w:val="28"/>
          <w:szCs w:val="28"/>
        </w:rPr>
        <w:t xml:space="preserve">whole course of action concerned with us this project and provided us knowledgeable </w:t>
      </w:r>
      <w:r w:rsidRPr="00865CBA">
        <w:rPr>
          <w:rFonts w:ascii="Goudy Old Style" w:hAnsi="Goudy Old Style"/>
          <w:spacing w:val="-2"/>
          <w:sz w:val="28"/>
          <w:szCs w:val="28"/>
        </w:rPr>
        <w:t>information.</w:t>
      </w:r>
    </w:p>
    <w:p w14:paraId="26F0B923" w14:textId="77777777" w:rsidR="00A92CEB" w:rsidRPr="00865CBA" w:rsidRDefault="00A92CEB">
      <w:pPr>
        <w:pStyle w:val="BodyText"/>
        <w:spacing w:before="68"/>
        <w:rPr>
          <w:rFonts w:ascii="Goudy Old Style" w:hAnsi="Goudy Old Style"/>
          <w:sz w:val="28"/>
          <w:szCs w:val="28"/>
        </w:rPr>
      </w:pPr>
    </w:p>
    <w:p w14:paraId="7BFB4A1B" w14:textId="77777777" w:rsidR="00A92CEB" w:rsidRPr="00865CBA" w:rsidRDefault="00AC2904">
      <w:pPr>
        <w:pStyle w:val="BodyText"/>
        <w:spacing w:line="259" w:lineRule="auto"/>
        <w:ind w:left="200" w:right="215" w:firstLine="1140"/>
        <w:jc w:val="both"/>
        <w:rPr>
          <w:rFonts w:ascii="Goudy Old Style" w:hAnsi="Goudy Old Style"/>
          <w:sz w:val="28"/>
          <w:szCs w:val="28"/>
        </w:rPr>
      </w:pPr>
      <w:r w:rsidRPr="00865CBA">
        <w:rPr>
          <w:rFonts w:ascii="Goudy Old Style" w:hAnsi="Goudy Old Style"/>
          <w:sz w:val="28"/>
          <w:szCs w:val="28"/>
        </w:rPr>
        <w:t>We</w:t>
      </w:r>
      <w:r w:rsidRPr="00865CBA">
        <w:rPr>
          <w:rFonts w:ascii="Goudy Old Style" w:hAnsi="Goudy Old Style"/>
          <w:spacing w:val="-17"/>
          <w:sz w:val="28"/>
          <w:szCs w:val="28"/>
        </w:rPr>
        <w:t xml:space="preserve"> </w:t>
      </w:r>
      <w:r w:rsidRPr="00865CBA">
        <w:rPr>
          <w:rFonts w:ascii="Goudy Old Style" w:hAnsi="Goudy Old Style"/>
          <w:sz w:val="28"/>
          <w:szCs w:val="28"/>
        </w:rPr>
        <w:t>are</w:t>
      </w:r>
      <w:r w:rsidRPr="00865CBA">
        <w:rPr>
          <w:rFonts w:ascii="Goudy Old Style" w:hAnsi="Goudy Old Style"/>
          <w:spacing w:val="-17"/>
          <w:sz w:val="28"/>
          <w:szCs w:val="28"/>
        </w:rPr>
        <w:t xml:space="preserve"> </w:t>
      </w:r>
      <w:r w:rsidRPr="00865CBA">
        <w:rPr>
          <w:rFonts w:ascii="Goudy Old Style" w:hAnsi="Goudy Old Style"/>
          <w:sz w:val="28"/>
          <w:szCs w:val="28"/>
        </w:rPr>
        <w:t>Grateful</w:t>
      </w:r>
      <w:r w:rsidRPr="00865CBA">
        <w:rPr>
          <w:rFonts w:ascii="Goudy Old Style" w:hAnsi="Goudy Old Style"/>
          <w:spacing w:val="-20"/>
          <w:sz w:val="28"/>
          <w:szCs w:val="28"/>
        </w:rPr>
        <w:t xml:space="preserve"> </w:t>
      </w:r>
      <w:r w:rsidRPr="00865CBA">
        <w:rPr>
          <w:rFonts w:ascii="Goudy Old Style" w:hAnsi="Goudy Old Style"/>
          <w:sz w:val="28"/>
          <w:szCs w:val="28"/>
        </w:rPr>
        <w:t>to</w:t>
      </w:r>
      <w:r w:rsidRPr="00865CBA">
        <w:rPr>
          <w:rFonts w:ascii="Goudy Old Style" w:hAnsi="Goudy Old Style"/>
          <w:spacing w:val="-18"/>
          <w:sz w:val="28"/>
          <w:szCs w:val="28"/>
        </w:rPr>
        <w:t xml:space="preserve"> </w:t>
      </w:r>
      <w:r w:rsidRPr="00865CBA">
        <w:rPr>
          <w:rFonts w:ascii="Goudy Old Style" w:hAnsi="Goudy Old Style"/>
          <w:sz w:val="28"/>
          <w:szCs w:val="28"/>
        </w:rPr>
        <w:t>our</w:t>
      </w:r>
      <w:r w:rsidRPr="00865CBA">
        <w:rPr>
          <w:rFonts w:ascii="Goudy Old Style" w:hAnsi="Goudy Old Style"/>
          <w:spacing w:val="-17"/>
          <w:sz w:val="28"/>
          <w:szCs w:val="28"/>
        </w:rPr>
        <w:t xml:space="preserve"> </w:t>
      </w:r>
      <w:r w:rsidRPr="00865CBA">
        <w:rPr>
          <w:rFonts w:ascii="Goudy Old Style" w:hAnsi="Goudy Old Style"/>
          <w:sz w:val="28"/>
          <w:szCs w:val="28"/>
        </w:rPr>
        <w:t>faculty</w:t>
      </w:r>
      <w:r w:rsidRPr="00865CBA">
        <w:rPr>
          <w:rFonts w:ascii="Goudy Old Style" w:hAnsi="Goudy Old Style"/>
          <w:spacing w:val="-14"/>
          <w:sz w:val="28"/>
          <w:szCs w:val="28"/>
        </w:rPr>
        <w:t xml:space="preserve"> </w:t>
      </w:r>
      <w:r w:rsidRPr="00865CBA">
        <w:rPr>
          <w:rFonts w:ascii="Goudy Old Style" w:hAnsi="Goudy Old Style"/>
          <w:b/>
          <w:i/>
          <w:sz w:val="28"/>
          <w:szCs w:val="28"/>
        </w:rPr>
        <w:t>MR.</w:t>
      </w:r>
      <w:r w:rsidRPr="00865CBA">
        <w:rPr>
          <w:rFonts w:ascii="Goudy Old Style" w:hAnsi="Goudy Old Style"/>
          <w:b/>
          <w:i/>
          <w:spacing w:val="-16"/>
          <w:sz w:val="28"/>
          <w:szCs w:val="28"/>
        </w:rPr>
        <w:t xml:space="preserve"> </w:t>
      </w:r>
      <w:r w:rsidRPr="00865CBA">
        <w:rPr>
          <w:rFonts w:ascii="Goudy Old Style" w:hAnsi="Goudy Old Style"/>
          <w:b/>
          <w:i/>
          <w:sz w:val="28"/>
          <w:szCs w:val="28"/>
        </w:rPr>
        <w:t>CHIRAG</w:t>
      </w:r>
      <w:r w:rsidRPr="00865CBA">
        <w:rPr>
          <w:rFonts w:ascii="Goudy Old Style" w:hAnsi="Goudy Old Style"/>
          <w:b/>
          <w:i/>
          <w:spacing w:val="-18"/>
          <w:sz w:val="28"/>
          <w:szCs w:val="28"/>
        </w:rPr>
        <w:t xml:space="preserve"> </w:t>
      </w:r>
      <w:r w:rsidRPr="00865CBA">
        <w:rPr>
          <w:rFonts w:ascii="Goudy Old Style" w:hAnsi="Goudy Old Style"/>
          <w:b/>
          <w:i/>
          <w:sz w:val="28"/>
          <w:szCs w:val="28"/>
        </w:rPr>
        <w:t>JADAV</w:t>
      </w:r>
      <w:r w:rsidRPr="00865CBA">
        <w:rPr>
          <w:rFonts w:ascii="Goudy Old Style" w:hAnsi="Goudy Old Style"/>
          <w:b/>
          <w:i/>
          <w:spacing w:val="-15"/>
          <w:sz w:val="28"/>
          <w:szCs w:val="28"/>
        </w:rPr>
        <w:t xml:space="preserve"> </w:t>
      </w:r>
      <w:r w:rsidRPr="00865CBA">
        <w:rPr>
          <w:rFonts w:ascii="Goudy Old Style" w:hAnsi="Goudy Old Style"/>
          <w:sz w:val="28"/>
          <w:szCs w:val="28"/>
        </w:rPr>
        <w:t>for</w:t>
      </w:r>
      <w:r w:rsidRPr="00865CBA">
        <w:rPr>
          <w:rFonts w:ascii="Goudy Old Style" w:hAnsi="Goudy Old Style"/>
          <w:spacing w:val="-17"/>
          <w:sz w:val="28"/>
          <w:szCs w:val="28"/>
        </w:rPr>
        <w:t xml:space="preserve"> </w:t>
      </w:r>
      <w:r w:rsidRPr="00865CBA">
        <w:rPr>
          <w:rFonts w:ascii="Goudy Old Style" w:hAnsi="Goudy Old Style"/>
          <w:sz w:val="28"/>
          <w:szCs w:val="28"/>
        </w:rPr>
        <w:t>this</w:t>
      </w:r>
      <w:r w:rsidRPr="00865CBA">
        <w:rPr>
          <w:rFonts w:ascii="Goudy Old Style" w:hAnsi="Goudy Old Style"/>
          <w:spacing w:val="-19"/>
          <w:sz w:val="28"/>
          <w:szCs w:val="28"/>
        </w:rPr>
        <w:t xml:space="preserve"> </w:t>
      </w:r>
      <w:r w:rsidRPr="00865CBA">
        <w:rPr>
          <w:rFonts w:ascii="Goudy Old Style" w:hAnsi="Goudy Old Style"/>
          <w:sz w:val="28"/>
          <w:szCs w:val="28"/>
        </w:rPr>
        <w:t>endless</w:t>
      </w:r>
      <w:r w:rsidRPr="00865CBA">
        <w:rPr>
          <w:rFonts w:ascii="Goudy Old Style" w:hAnsi="Goudy Old Style"/>
          <w:spacing w:val="-18"/>
          <w:sz w:val="28"/>
          <w:szCs w:val="28"/>
        </w:rPr>
        <w:t xml:space="preserve"> </w:t>
      </w:r>
      <w:r w:rsidRPr="00865CBA">
        <w:rPr>
          <w:rFonts w:ascii="Goudy Old Style" w:hAnsi="Goudy Old Style"/>
          <w:sz w:val="28"/>
          <w:szCs w:val="28"/>
        </w:rPr>
        <w:t>and great support in our project work. We also confess that without their valuable help, we will not be able to complete our project.</w:t>
      </w:r>
    </w:p>
    <w:p w14:paraId="7256D834" w14:textId="77777777" w:rsidR="00A92CEB" w:rsidRPr="00865CBA" w:rsidRDefault="00A92CEB">
      <w:pPr>
        <w:pStyle w:val="BodyText"/>
        <w:spacing w:before="67"/>
        <w:rPr>
          <w:rFonts w:ascii="Goudy Old Style" w:hAnsi="Goudy Old Style"/>
          <w:sz w:val="28"/>
          <w:szCs w:val="28"/>
        </w:rPr>
      </w:pPr>
    </w:p>
    <w:p w14:paraId="08B14066" w14:textId="77777777" w:rsidR="00A92CEB" w:rsidRPr="00865CBA" w:rsidRDefault="00AC2904">
      <w:pPr>
        <w:pStyle w:val="BodyText"/>
        <w:spacing w:line="259" w:lineRule="auto"/>
        <w:ind w:left="200" w:right="218" w:firstLine="1140"/>
        <w:jc w:val="both"/>
        <w:rPr>
          <w:rFonts w:ascii="Goudy Old Style" w:hAnsi="Goudy Old Style"/>
          <w:sz w:val="28"/>
          <w:szCs w:val="28"/>
        </w:rPr>
      </w:pPr>
      <w:r w:rsidRPr="00865CBA">
        <w:rPr>
          <w:rFonts w:ascii="Goudy Old Style" w:hAnsi="Goudy Old Style"/>
          <w:sz w:val="28"/>
          <w:szCs w:val="28"/>
        </w:rPr>
        <w:t>We</w:t>
      </w:r>
      <w:r w:rsidRPr="00865CBA">
        <w:rPr>
          <w:rFonts w:ascii="Goudy Old Style" w:hAnsi="Goudy Old Style"/>
          <w:spacing w:val="-6"/>
          <w:sz w:val="28"/>
          <w:szCs w:val="28"/>
        </w:rPr>
        <w:t xml:space="preserve"> </w:t>
      </w:r>
      <w:r w:rsidRPr="00865CBA">
        <w:rPr>
          <w:rFonts w:ascii="Goudy Old Style" w:hAnsi="Goudy Old Style"/>
          <w:sz w:val="28"/>
          <w:szCs w:val="28"/>
        </w:rPr>
        <w:t>would</w:t>
      </w:r>
      <w:r w:rsidRPr="00865CBA">
        <w:rPr>
          <w:rFonts w:ascii="Goudy Old Style" w:hAnsi="Goudy Old Style"/>
          <w:spacing w:val="-8"/>
          <w:sz w:val="28"/>
          <w:szCs w:val="28"/>
        </w:rPr>
        <w:t xml:space="preserve"> </w:t>
      </w:r>
      <w:r w:rsidRPr="00865CBA">
        <w:rPr>
          <w:rFonts w:ascii="Goudy Old Style" w:hAnsi="Goudy Old Style"/>
          <w:sz w:val="28"/>
          <w:szCs w:val="28"/>
        </w:rPr>
        <w:t>like</w:t>
      </w:r>
      <w:r w:rsidRPr="00865CBA">
        <w:rPr>
          <w:rFonts w:ascii="Goudy Old Style" w:hAnsi="Goudy Old Style"/>
          <w:spacing w:val="-7"/>
          <w:sz w:val="28"/>
          <w:szCs w:val="28"/>
        </w:rPr>
        <w:t xml:space="preserve"> </w:t>
      </w:r>
      <w:r w:rsidRPr="00865CBA">
        <w:rPr>
          <w:rFonts w:ascii="Goudy Old Style" w:hAnsi="Goudy Old Style"/>
          <w:sz w:val="28"/>
          <w:szCs w:val="28"/>
        </w:rPr>
        <w:t>to</w:t>
      </w:r>
      <w:r w:rsidRPr="00865CBA">
        <w:rPr>
          <w:rFonts w:ascii="Goudy Old Style" w:hAnsi="Goudy Old Style"/>
          <w:spacing w:val="-4"/>
          <w:sz w:val="28"/>
          <w:szCs w:val="28"/>
        </w:rPr>
        <w:t xml:space="preserve"> </w:t>
      </w:r>
      <w:r w:rsidRPr="00865CBA">
        <w:rPr>
          <w:rFonts w:ascii="Goudy Old Style" w:hAnsi="Goudy Old Style"/>
          <w:sz w:val="28"/>
          <w:szCs w:val="28"/>
        </w:rPr>
        <w:t>thank</w:t>
      </w:r>
      <w:r w:rsidRPr="00865CBA">
        <w:rPr>
          <w:rFonts w:ascii="Goudy Old Style" w:hAnsi="Goudy Old Style"/>
          <w:spacing w:val="-8"/>
          <w:sz w:val="28"/>
          <w:szCs w:val="28"/>
        </w:rPr>
        <w:t xml:space="preserve"> </w:t>
      </w:r>
      <w:r w:rsidRPr="00865CBA">
        <w:rPr>
          <w:rFonts w:ascii="Goudy Old Style" w:hAnsi="Goudy Old Style"/>
          <w:sz w:val="28"/>
          <w:szCs w:val="28"/>
        </w:rPr>
        <w:t>our</w:t>
      </w:r>
      <w:r w:rsidRPr="00865CBA">
        <w:rPr>
          <w:rFonts w:ascii="Goudy Old Style" w:hAnsi="Goudy Old Style"/>
          <w:spacing w:val="-6"/>
          <w:sz w:val="28"/>
          <w:szCs w:val="28"/>
        </w:rPr>
        <w:t xml:space="preserve"> </w:t>
      </w:r>
      <w:r w:rsidRPr="00865CBA">
        <w:rPr>
          <w:rFonts w:ascii="Goudy Old Style" w:hAnsi="Goudy Old Style"/>
          <w:sz w:val="28"/>
          <w:szCs w:val="28"/>
        </w:rPr>
        <w:t>dear</w:t>
      </w:r>
      <w:r w:rsidRPr="00865CBA">
        <w:rPr>
          <w:rFonts w:ascii="Goudy Old Style" w:hAnsi="Goudy Old Style"/>
          <w:spacing w:val="-7"/>
          <w:sz w:val="28"/>
          <w:szCs w:val="28"/>
        </w:rPr>
        <w:t xml:space="preserve"> </w:t>
      </w:r>
      <w:r w:rsidRPr="00865CBA">
        <w:rPr>
          <w:rFonts w:ascii="Goudy Old Style" w:hAnsi="Goudy Old Style"/>
          <w:sz w:val="28"/>
          <w:szCs w:val="28"/>
        </w:rPr>
        <w:t>friends</w:t>
      </w:r>
      <w:r w:rsidRPr="00865CBA">
        <w:rPr>
          <w:rFonts w:ascii="Goudy Old Style" w:hAnsi="Goudy Old Style"/>
          <w:spacing w:val="-8"/>
          <w:sz w:val="28"/>
          <w:szCs w:val="28"/>
        </w:rPr>
        <w:t xml:space="preserve"> </w:t>
      </w:r>
      <w:r w:rsidRPr="00865CBA">
        <w:rPr>
          <w:rFonts w:ascii="Goudy Old Style" w:hAnsi="Goudy Old Style"/>
          <w:sz w:val="28"/>
          <w:szCs w:val="28"/>
        </w:rPr>
        <w:t>for</w:t>
      </w:r>
      <w:r w:rsidRPr="00865CBA">
        <w:rPr>
          <w:rFonts w:ascii="Goudy Old Style" w:hAnsi="Goudy Old Style"/>
          <w:spacing w:val="-6"/>
          <w:sz w:val="28"/>
          <w:szCs w:val="28"/>
        </w:rPr>
        <w:t xml:space="preserve"> </w:t>
      </w:r>
      <w:r w:rsidRPr="00865CBA">
        <w:rPr>
          <w:rFonts w:ascii="Goudy Old Style" w:hAnsi="Goudy Old Style"/>
          <w:sz w:val="28"/>
          <w:szCs w:val="28"/>
        </w:rPr>
        <w:t>their</w:t>
      </w:r>
      <w:r w:rsidRPr="00865CBA">
        <w:rPr>
          <w:rFonts w:ascii="Goudy Old Style" w:hAnsi="Goudy Old Style"/>
          <w:spacing w:val="-7"/>
          <w:sz w:val="28"/>
          <w:szCs w:val="28"/>
        </w:rPr>
        <w:t xml:space="preserve"> </w:t>
      </w:r>
      <w:r w:rsidRPr="00865CBA">
        <w:rPr>
          <w:rFonts w:ascii="Goudy Old Style" w:hAnsi="Goudy Old Style"/>
          <w:sz w:val="28"/>
          <w:szCs w:val="28"/>
        </w:rPr>
        <w:t>whole</w:t>
      </w:r>
      <w:r w:rsidRPr="00865CBA">
        <w:rPr>
          <w:rFonts w:ascii="Goudy Old Style" w:hAnsi="Goudy Old Style"/>
          <w:spacing w:val="-8"/>
          <w:sz w:val="28"/>
          <w:szCs w:val="28"/>
        </w:rPr>
        <w:t xml:space="preserve"> </w:t>
      </w:r>
      <w:r w:rsidRPr="00865CBA">
        <w:rPr>
          <w:rFonts w:ascii="Goudy Old Style" w:hAnsi="Goudy Old Style"/>
          <w:sz w:val="28"/>
          <w:szCs w:val="28"/>
        </w:rPr>
        <w:t>hearted</w:t>
      </w:r>
      <w:r w:rsidRPr="00865CBA">
        <w:rPr>
          <w:rFonts w:ascii="Goudy Old Style" w:hAnsi="Goudy Old Style"/>
          <w:spacing w:val="-8"/>
          <w:sz w:val="28"/>
          <w:szCs w:val="28"/>
        </w:rPr>
        <w:t xml:space="preserve"> </w:t>
      </w:r>
      <w:r w:rsidRPr="00865CBA">
        <w:rPr>
          <w:rFonts w:ascii="Goudy Old Style" w:hAnsi="Goudy Old Style"/>
          <w:sz w:val="28"/>
          <w:szCs w:val="28"/>
        </w:rPr>
        <w:t>support to help us accomplish our goal. Finally, we sincerely hope that our first venture in this field is appreciated and applause.</w:t>
      </w:r>
    </w:p>
    <w:p w14:paraId="13004620" w14:textId="77777777" w:rsidR="00A92CEB" w:rsidRPr="005D1D8D" w:rsidRDefault="00A92CEB">
      <w:pPr>
        <w:pStyle w:val="BodyText"/>
        <w:rPr>
          <w:rFonts w:ascii="Verdana"/>
        </w:rPr>
      </w:pPr>
    </w:p>
    <w:p w14:paraId="0C8EEE87" w14:textId="77777777" w:rsidR="00A92CEB" w:rsidRPr="005D1D8D" w:rsidRDefault="00A92CEB">
      <w:pPr>
        <w:pStyle w:val="BodyText"/>
        <w:rPr>
          <w:rFonts w:ascii="Verdana"/>
        </w:rPr>
      </w:pPr>
    </w:p>
    <w:p w14:paraId="62616DA8" w14:textId="77777777" w:rsidR="00A92CEB" w:rsidRPr="005D1D8D" w:rsidRDefault="00A92CEB">
      <w:pPr>
        <w:pStyle w:val="BodyText"/>
        <w:spacing w:before="161"/>
        <w:rPr>
          <w:rFonts w:ascii="Verdana"/>
        </w:rPr>
      </w:pPr>
    </w:p>
    <w:p w14:paraId="7B08888B" w14:textId="76A23874" w:rsidR="00670A26" w:rsidRPr="005D1D8D" w:rsidRDefault="00AC2904" w:rsidP="007E115A">
      <w:pPr>
        <w:pStyle w:val="Heading6"/>
        <w:spacing w:line="240" w:lineRule="auto"/>
        <w:ind w:left="392"/>
        <w:rPr>
          <w:spacing w:val="-2"/>
        </w:rPr>
      </w:pPr>
      <w:r w:rsidRPr="005D1D8D">
        <w:t>Your</w:t>
      </w:r>
      <w:r w:rsidRPr="005D1D8D">
        <w:rPr>
          <w:spacing w:val="-4"/>
        </w:rPr>
        <w:t xml:space="preserve"> </w:t>
      </w:r>
      <w:r w:rsidRPr="005D1D8D">
        <w:rPr>
          <w:spacing w:val="-2"/>
        </w:rPr>
        <w:t>Faithfully</w:t>
      </w:r>
    </w:p>
    <w:p w14:paraId="278B1D8C" w14:textId="5D7A08C6" w:rsidR="007E115A" w:rsidRPr="005D1D8D" w:rsidRDefault="007E115A" w:rsidP="007E115A">
      <w:pPr>
        <w:pStyle w:val="Heading6"/>
        <w:spacing w:line="240" w:lineRule="auto"/>
        <w:ind w:left="392"/>
        <w:rPr>
          <w:spacing w:val="-2"/>
        </w:rPr>
      </w:pPr>
    </w:p>
    <w:p w14:paraId="3D7A9718" w14:textId="6E4BB915" w:rsidR="007E115A" w:rsidRPr="005D1D8D" w:rsidRDefault="007E115A" w:rsidP="007E115A">
      <w:pPr>
        <w:pStyle w:val="Heading6"/>
        <w:spacing w:line="240" w:lineRule="auto"/>
        <w:ind w:left="392"/>
        <w:rPr>
          <w:b w:val="0"/>
          <w:bCs w:val="0"/>
          <w:spacing w:val="-2"/>
        </w:rPr>
      </w:pPr>
      <w:r w:rsidRPr="005D1D8D">
        <w:rPr>
          <w:b w:val="0"/>
          <w:bCs w:val="0"/>
          <w:spacing w:val="-2"/>
        </w:rPr>
        <w:t>Bukhari Adnan R.</w:t>
      </w:r>
    </w:p>
    <w:p w14:paraId="7870BD74" w14:textId="324A7C98" w:rsidR="003139DA" w:rsidRPr="005D1D8D" w:rsidRDefault="003139DA" w:rsidP="007E115A">
      <w:pPr>
        <w:pStyle w:val="Heading6"/>
        <w:spacing w:line="240" w:lineRule="auto"/>
        <w:ind w:left="392"/>
        <w:rPr>
          <w:b w:val="0"/>
          <w:bCs w:val="0"/>
          <w:spacing w:val="-2"/>
        </w:rPr>
      </w:pPr>
      <w:proofErr w:type="spellStart"/>
      <w:r w:rsidRPr="005D1D8D">
        <w:rPr>
          <w:b w:val="0"/>
          <w:bCs w:val="0"/>
          <w:spacing w:val="-2"/>
        </w:rPr>
        <w:t>Belim</w:t>
      </w:r>
      <w:proofErr w:type="spellEnd"/>
      <w:r w:rsidRPr="005D1D8D">
        <w:rPr>
          <w:b w:val="0"/>
          <w:bCs w:val="0"/>
          <w:spacing w:val="-2"/>
        </w:rPr>
        <w:t xml:space="preserve"> </w:t>
      </w:r>
      <w:proofErr w:type="spellStart"/>
      <w:r w:rsidRPr="005D1D8D">
        <w:rPr>
          <w:b w:val="0"/>
          <w:bCs w:val="0"/>
          <w:spacing w:val="-2"/>
        </w:rPr>
        <w:t>Nizamudinkhan</w:t>
      </w:r>
      <w:proofErr w:type="spellEnd"/>
      <w:r w:rsidRPr="005D1D8D">
        <w:rPr>
          <w:b w:val="0"/>
          <w:bCs w:val="0"/>
          <w:spacing w:val="-2"/>
        </w:rPr>
        <w:t xml:space="preserve"> R.</w:t>
      </w:r>
    </w:p>
    <w:p w14:paraId="3B2255D5" w14:textId="10701B38" w:rsidR="003139DA" w:rsidRPr="005D1D8D" w:rsidRDefault="003139DA" w:rsidP="007E115A">
      <w:pPr>
        <w:pStyle w:val="Heading6"/>
        <w:spacing w:line="240" w:lineRule="auto"/>
        <w:ind w:left="392"/>
        <w:rPr>
          <w:b w:val="0"/>
          <w:bCs w:val="0"/>
        </w:rPr>
      </w:pPr>
      <w:proofErr w:type="spellStart"/>
      <w:r w:rsidRPr="005D1D8D">
        <w:rPr>
          <w:b w:val="0"/>
          <w:bCs w:val="0"/>
          <w:spacing w:val="-2"/>
        </w:rPr>
        <w:t>Belim</w:t>
      </w:r>
      <w:proofErr w:type="spellEnd"/>
      <w:r w:rsidRPr="005D1D8D">
        <w:rPr>
          <w:b w:val="0"/>
          <w:bCs w:val="0"/>
          <w:spacing w:val="-2"/>
        </w:rPr>
        <w:t xml:space="preserve"> Aadil khan H.</w:t>
      </w:r>
    </w:p>
    <w:p w14:paraId="150F854D" w14:textId="789B29FF" w:rsidR="00670A26" w:rsidRPr="005D1D8D" w:rsidRDefault="00670A26" w:rsidP="00670A26">
      <w:pPr>
        <w:rPr>
          <w:rFonts w:ascii="Verdana"/>
        </w:rPr>
        <w:sectPr w:rsidR="00670A26" w:rsidRPr="005D1D8D">
          <w:pgSz w:w="11910" w:h="16840"/>
          <w:pgMar w:top="1520" w:right="860" w:bottom="1440" w:left="880" w:header="0" w:footer="1242" w:gutter="0"/>
          <w:cols w:space="720"/>
        </w:sectPr>
      </w:pPr>
      <w:r w:rsidRPr="005D1D8D">
        <w:rPr>
          <w:rFonts w:ascii="Verdana"/>
        </w:rPr>
        <w:tab/>
      </w:r>
    </w:p>
    <w:p w14:paraId="0F7992B9" w14:textId="77777777" w:rsidR="00A92CEB" w:rsidRPr="005D1D8D" w:rsidRDefault="00A92CEB">
      <w:pPr>
        <w:pStyle w:val="BodyText"/>
        <w:rPr>
          <w:rFonts w:ascii="Verdana"/>
        </w:rPr>
      </w:pPr>
    </w:p>
    <w:p w14:paraId="45FE8794" w14:textId="77777777" w:rsidR="00A92CEB" w:rsidRDefault="00A92CEB">
      <w:pPr>
        <w:pStyle w:val="BodyText"/>
        <w:spacing w:before="115"/>
        <w:rPr>
          <w:rFonts w:ascii="Verdana"/>
        </w:rPr>
      </w:pPr>
    </w:p>
    <w:p w14:paraId="46C703AF" w14:textId="77777777" w:rsidR="000C138F" w:rsidRPr="005D1D8D" w:rsidRDefault="000C138F">
      <w:pPr>
        <w:pStyle w:val="BodyText"/>
        <w:spacing w:before="115"/>
        <w:rPr>
          <w:rFonts w:ascii="Verdana"/>
        </w:rPr>
      </w:pPr>
    </w:p>
    <w:p w14:paraId="479B1716" w14:textId="77777777" w:rsidR="00CE2782" w:rsidRPr="009709D9" w:rsidRDefault="00CE2782" w:rsidP="00CE2782">
      <w:pPr>
        <w:pStyle w:val="BodyText"/>
        <w:spacing w:before="160" w:line="259" w:lineRule="auto"/>
        <w:ind w:left="200" w:right="218" w:firstLine="1140"/>
        <w:jc w:val="both"/>
        <w:rPr>
          <w:rFonts w:ascii="Poor Richard" w:hAnsi="Poor Richard"/>
          <w:sz w:val="28"/>
          <w:szCs w:val="28"/>
        </w:rPr>
      </w:pPr>
      <w:r w:rsidRPr="009709D9">
        <w:rPr>
          <w:rFonts w:ascii="Poor Richard" w:hAnsi="Poor Richard"/>
          <w:sz w:val="28"/>
          <w:szCs w:val="28"/>
        </w:rPr>
        <w:t>In a student’s academic journey, undertaking a project is more than just a curriculum requirement—it is a live, hands-on experience that bridges the gap between theoretical learning and practical application. Projects provide an opportunity to apply the concepts learned in classrooms to real-world scenarios, thereby enhancing understanding and competence.</w:t>
      </w:r>
    </w:p>
    <w:p w14:paraId="23D188B3" w14:textId="77777777" w:rsidR="00CE2782" w:rsidRPr="009709D9" w:rsidRDefault="00CE2782" w:rsidP="00CE2782">
      <w:pPr>
        <w:pStyle w:val="BodyText"/>
        <w:spacing w:before="160" w:line="259" w:lineRule="auto"/>
        <w:ind w:left="200" w:right="218" w:firstLine="1140"/>
        <w:jc w:val="both"/>
        <w:rPr>
          <w:rFonts w:ascii="Poor Richard" w:hAnsi="Poor Richard"/>
          <w:sz w:val="28"/>
          <w:szCs w:val="28"/>
        </w:rPr>
      </w:pPr>
      <w:r w:rsidRPr="009709D9">
        <w:rPr>
          <w:rFonts w:ascii="Poor Richard" w:hAnsi="Poor Richard"/>
          <w:sz w:val="28"/>
          <w:szCs w:val="28"/>
        </w:rPr>
        <w:t xml:space="preserve">For the </w:t>
      </w:r>
      <w:r w:rsidRPr="009709D9">
        <w:rPr>
          <w:rFonts w:ascii="Poor Richard" w:hAnsi="Poor Richard"/>
          <w:b/>
          <w:bCs/>
          <w:sz w:val="28"/>
          <w:szCs w:val="28"/>
        </w:rPr>
        <w:t>BCA Semester-5</w:t>
      </w:r>
      <w:r w:rsidRPr="009709D9">
        <w:rPr>
          <w:rFonts w:ascii="Poor Richard" w:hAnsi="Poor Richard"/>
          <w:sz w:val="28"/>
          <w:szCs w:val="28"/>
        </w:rPr>
        <w:t>, the project is designed to give students exposure to the practical aspects of the IT industry. It enables us to explore real-world challenges and develop solutions that are applicable outside the academic environment. The focus is not only on coding or system development but also on planning, analysis, design, implementation, and testing of a complete system.</w:t>
      </w:r>
    </w:p>
    <w:p w14:paraId="38760F79" w14:textId="77777777" w:rsidR="00CE2782" w:rsidRPr="009709D9" w:rsidRDefault="00CE2782" w:rsidP="00CE2782">
      <w:pPr>
        <w:pStyle w:val="BodyText"/>
        <w:spacing w:before="160" w:line="259" w:lineRule="auto"/>
        <w:ind w:left="200" w:right="218" w:firstLine="1140"/>
        <w:jc w:val="both"/>
        <w:rPr>
          <w:rFonts w:ascii="Poor Richard" w:hAnsi="Poor Richard"/>
          <w:sz w:val="28"/>
          <w:szCs w:val="28"/>
        </w:rPr>
      </w:pPr>
      <w:r w:rsidRPr="009709D9">
        <w:rPr>
          <w:rFonts w:ascii="Poor Richard" w:hAnsi="Poor Richard"/>
          <w:sz w:val="28"/>
          <w:szCs w:val="28"/>
        </w:rPr>
        <w:t xml:space="preserve">Our project, the </w:t>
      </w:r>
      <w:r w:rsidRPr="009709D9">
        <w:rPr>
          <w:rFonts w:ascii="Poor Richard" w:hAnsi="Poor Richard"/>
          <w:b/>
          <w:bCs/>
          <w:sz w:val="28"/>
          <w:szCs w:val="28"/>
        </w:rPr>
        <w:t>Airline Management System</w:t>
      </w:r>
      <w:r w:rsidRPr="009709D9">
        <w:rPr>
          <w:rFonts w:ascii="Poor Richard" w:hAnsi="Poor Richard"/>
          <w:sz w:val="28"/>
          <w:szCs w:val="28"/>
        </w:rPr>
        <w:t>, is a comprehensive application that simulates the operations of an airline. It allows students to understand how an airline handles customer management, flight scheduling, ticket booking, and other operational tasks in a systematic manner. By working on this project, we are able to practically implement the concepts of database management, user interface design, Java programming, and software development lifecycle.</w:t>
      </w:r>
    </w:p>
    <w:p w14:paraId="243C63A2" w14:textId="77777777" w:rsidR="00CE2782" w:rsidRPr="009709D9" w:rsidRDefault="00CE2782" w:rsidP="00CE2782">
      <w:pPr>
        <w:pStyle w:val="BodyText"/>
        <w:spacing w:before="160" w:line="259" w:lineRule="auto"/>
        <w:ind w:left="200" w:right="218" w:firstLine="1140"/>
        <w:jc w:val="both"/>
        <w:rPr>
          <w:rFonts w:ascii="Poor Richard" w:hAnsi="Poor Richard"/>
          <w:sz w:val="28"/>
          <w:szCs w:val="28"/>
        </w:rPr>
      </w:pPr>
      <w:r w:rsidRPr="009709D9">
        <w:rPr>
          <w:rFonts w:ascii="Poor Richard" w:hAnsi="Poor Richard"/>
          <w:sz w:val="28"/>
          <w:szCs w:val="28"/>
        </w:rPr>
        <w:t xml:space="preserve">The primary aim of this project is to provide </w:t>
      </w:r>
      <w:r w:rsidRPr="009709D9">
        <w:rPr>
          <w:rFonts w:ascii="Poor Richard" w:hAnsi="Poor Richard"/>
          <w:b/>
          <w:bCs/>
          <w:sz w:val="28"/>
          <w:szCs w:val="28"/>
        </w:rPr>
        <w:t>hands-on experience</w:t>
      </w:r>
      <w:r w:rsidRPr="009709D9">
        <w:rPr>
          <w:rFonts w:ascii="Poor Richard" w:hAnsi="Poor Richard"/>
          <w:sz w:val="28"/>
          <w:szCs w:val="28"/>
        </w:rPr>
        <w:t xml:space="preserve"> in designing a software solution that solves real-world problems efficiently. Through this project, we expand our perspective on the practical use of our theoretical knowledge and gain insight into how professional airline management systems function. It also fosters skills like problem-solving, logical thinking, teamwork, and project documentation, which are essential for any software development career.</w:t>
      </w:r>
    </w:p>
    <w:p w14:paraId="3BC70D0D" w14:textId="2FBA4564" w:rsidR="00CE2782" w:rsidRPr="009709D9" w:rsidRDefault="00CE2782" w:rsidP="00CE2782">
      <w:pPr>
        <w:pStyle w:val="BodyText"/>
        <w:spacing w:before="160" w:line="259" w:lineRule="auto"/>
        <w:ind w:left="200" w:right="218" w:firstLine="1140"/>
        <w:jc w:val="both"/>
        <w:rPr>
          <w:rFonts w:ascii="Poor Richard" w:hAnsi="Poor Richard"/>
          <w:sz w:val="28"/>
          <w:szCs w:val="28"/>
        </w:rPr>
      </w:pPr>
      <w:r w:rsidRPr="009709D9">
        <w:rPr>
          <w:rFonts w:ascii="Poor Richard" w:hAnsi="Poor Richard"/>
          <w:sz w:val="28"/>
          <w:szCs w:val="28"/>
        </w:rPr>
        <w:t xml:space="preserve">Overall, this project not only enhances our technical capabilities but also prepares us for industry challenges, making us ready for future professional </w:t>
      </w:r>
      <w:proofErr w:type="spellStart"/>
      <w:r w:rsidR="00280ED2" w:rsidRPr="009709D9">
        <w:rPr>
          <w:rFonts w:ascii="Poor Richard" w:hAnsi="Poor Richard"/>
          <w:sz w:val="28"/>
          <w:szCs w:val="28"/>
        </w:rPr>
        <w:t>endeavours</w:t>
      </w:r>
      <w:proofErr w:type="spellEnd"/>
      <w:r w:rsidRPr="009709D9">
        <w:rPr>
          <w:rFonts w:ascii="Poor Richard" w:hAnsi="Poor Richard"/>
          <w:sz w:val="28"/>
          <w:szCs w:val="28"/>
        </w:rPr>
        <w:t xml:space="preserve">. The </w:t>
      </w:r>
      <w:r w:rsidRPr="009709D9">
        <w:rPr>
          <w:rFonts w:ascii="Poor Richard" w:hAnsi="Poor Richard"/>
          <w:b/>
          <w:bCs/>
          <w:sz w:val="28"/>
          <w:szCs w:val="28"/>
        </w:rPr>
        <w:t>Airline Management System</w:t>
      </w:r>
      <w:r w:rsidRPr="009709D9">
        <w:rPr>
          <w:rFonts w:ascii="Poor Richard" w:hAnsi="Poor Richard"/>
          <w:sz w:val="28"/>
          <w:szCs w:val="28"/>
        </w:rPr>
        <w:t xml:space="preserve"> stands as a practical embodiment of our learning, reflecting how theory can be transformed into a fully functional, user-friendly software application.</w:t>
      </w:r>
    </w:p>
    <w:p w14:paraId="5BBE1D55" w14:textId="281CD06D" w:rsidR="00A92CEB" w:rsidRPr="005D1D8D" w:rsidRDefault="00A92CEB" w:rsidP="003700BD">
      <w:pPr>
        <w:pStyle w:val="BodyText"/>
        <w:spacing w:before="160" w:line="259" w:lineRule="auto"/>
        <w:ind w:left="200" w:right="218" w:firstLine="1140"/>
        <w:jc w:val="both"/>
        <w:rPr>
          <w:rFonts w:ascii="Verdana"/>
        </w:rPr>
        <w:sectPr w:rsidR="00A92CEB" w:rsidRPr="005D1D8D">
          <w:headerReference w:type="default" r:id="rId13"/>
          <w:footerReference w:type="default" r:id="rId14"/>
          <w:pgSz w:w="11910" w:h="16840"/>
          <w:pgMar w:top="2760" w:right="860" w:bottom="1440" w:left="880" w:header="0" w:footer="1242" w:gutter="0"/>
          <w:cols w:space="720"/>
        </w:sectPr>
      </w:pPr>
    </w:p>
    <w:p w14:paraId="2E7A80A6" w14:textId="370E423C" w:rsidR="00C67712" w:rsidRDefault="00886A3D" w:rsidP="00C67712">
      <w:pPr>
        <w:pStyle w:val="Heading1"/>
        <w:spacing w:before="297"/>
        <w:ind w:left="545"/>
        <w:rPr>
          <w:u w:val="none"/>
        </w:rPr>
      </w:pPr>
      <w:proofErr w:type="spellStart"/>
      <w:r w:rsidRPr="005D1D8D">
        <w:rPr>
          <w:u w:val="none"/>
        </w:rPr>
        <w:lastRenderedPageBreak/>
        <w:t>A.</w:t>
      </w:r>
      <w:proofErr w:type="gramStart"/>
      <w:r w:rsidRPr="005D1D8D">
        <w:rPr>
          <w:u w:val="none"/>
        </w:rPr>
        <w:t>N.</w:t>
      </w:r>
      <w:r w:rsidR="00C67712" w:rsidRPr="005D1D8D">
        <w:rPr>
          <w:u w:val="none"/>
        </w:rPr>
        <w:t>wings</w:t>
      </w:r>
      <w:proofErr w:type="spellEnd"/>
      <w:proofErr w:type="gramEnd"/>
      <w:r w:rsidR="003700BD" w:rsidRPr="005D1D8D">
        <w:rPr>
          <w:u w:val="none"/>
        </w:rPr>
        <w:t xml:space="preserve"> Airline</w:t>
      </w:r>
    </w:p>
    <w:p w14:paraId="7DED818A" w14:textId="77777777" w:rsidR="00F86113" w:rsidRPr="00F86113" w:rsidRDefault="00F86113" w:rsidP="00F86113">
      <w:pPr>
        <w:pStyle w:val="Heading1"/>
        <w:spacing w:before="297"/>
        <w:jc w:val="left"/>
        <w:rPr>
          <w:sz w:val="24"/>
          <w:szCs w:val="24"/>
          <w:u w:val="none"/>
        </w:rPr>
      </w:pPr>
    </w:p>
    <w:p w14:paraId="27782052" w14:textId="0FD33EAA" w:rsidR="00A92CEB" w:rsidRPr="00F3154B" w:rsidRDefault="005831D2" w:rsidP="003E53D9">
      <w:pPr>
        <w:pStyle w:val="Heading1"/>
        <w:spacing w:before="297"/>
        <w:ind w:left="545"/>
        <w:rPr>
          <w:rFonts w:ascii="Copperplate Gothic Bold" w:hAnsi="Copperplate Gothic Bold"/>
          <w:color w:val="004E9A"/>
          <w:sz w:val="36"/>
          <w:szCs w:val="36"/>
          <w:u w:val="none"/>
        </w:rPr>
      </w:pPr>
      <w:r w:rsidRPr="00F3154B">
        <w:rPr>
          <w:rFonts w:ascii="Copperplate Gothic Bold" w:hAnsi="Copperplate Gothic Bold"/>
          <w:color w:val="004E9A"/>
          <w:sz w:val="36"/>
          <w:szCs w:val="36"/>
          <w:u w:val="none"/>
        </w:rPr>
        <w:t>Project</w:t>
      </w:r>
      <w:r w:rsidR="00685BF9" w:rsidRPr="00F3154B">
        <w:rPr>
          <w:rFonts w:ascii="Copperplate Gothic Bold" w:hAnsi="Copperplate Gothic Bold"/>
          <w:color w:val="004E9A"/>
          <w:sz w:val="36"/>
          <w:szCs w:val="36"/>
          <w:u w:val="none"/>
        </w:rPr>
        <w:t xml:space="preserve">-&gt; </w:t>
      </w:r>
      <w:r w:rsidR="00C67712" w:rsidRPr="00F3154B">
        <w:rPr>
          <w:rFonts w:ascii="Copperplate Gothic Bold" w:hAnsi="Copperplate Gothic Bold"/>
          <w:color w:val="004E9A"/>
          <w:sz w:val="36"/>
          <w:szCs w:val="36"/>
          <w:u w:val="none"/>
        </w:rPr>
        <w:t>Airline management (system)</w:t>
      </w:r>
    </w:p>
    <w:p w14:paraId="467CA67B" w14:textId="77777777" w:rsidR="00A92CEB" w:rsidRPr="00F3154B" w:rsidRDefault="00AC2904">
      <w:pPr>
        <w:spacing w:before="271" w:line="276" w:lineRule="auto"/>
        <w:ind w:left="2645" w:right="2095"/>
        <w:jc w:val="center"/>
        <w:rPr>
          <w:rFonts w:ascii="Copperplate Gothic Bold" w:hAnsi="Copperplate Gothic Bold"/>
          <w:color w:val="004E9A"/>
          <w:sz w:val="36"/>
          <w:szCs w:val="36"/>
        </w:rPr>
      </w:pPr>
      <w:r w:rsidRPr="00F3154B">
        <w:rPr>
          <w:rFonts w:ascii="Copperplate Gothic Bold" w:hAnsi="Copperplate Gothic Bold"/>
          <w:color w:val="004E9A"/>
          <w:sz w:val="36"/>
          <w:szCs w:val="36"/>
        </w:rPr>
        <w:t>A</w:t>
      </w:r>
      <w:r w:rsidRPr="00F3154B">
        <w:rPr>
          <w:rFonts w:ascii="Copperplate Gothic Bold" w:hAnsi="Copperplate Gothic Bold"/>
          <w:color w:val="004E9A"/>
          <w:spacing w:val="28"/>
          <w:sz w:val="36"/>
          <w:szCs w:val="36"/>
        </w:rPr>
        <w:t xml:space="preserve"> </w:t>
      </w:r>
      <w:r w:rsidRPr="00F3154B">
        <w:rPr>
          <w:rFonts w:ascii="Copperplate Gothic Bold" w:hAnsi="Copperplate Gothic Bold"/>
          <w:color w:val="004E9A"/>
          <w:sz w:val="36"/>
          <w:szCs w:val="36"/>
        </w:rPr>
        <w:t>Project</w:t>
      </w:r>
      <w:r w:rsidRPr="00F3154B">
        <w:rPr>
          <w:rFonts w:ascii="Copperplate Gothic Bold" w:hAnsi="Copperplate Gothic Bold"/>
          <w:color w:val="004E9A"/>
          <w:spacing w:val="29"/>
          <w:sz w:val="36"/>
          <w:szCs w:val="36"/>
        </w:rPr>
        <w:t xml:space="preserve"> </w:t>
      </w:r>
      <w:r w:rsidRPr="00F3154B">
        <w:rPr>
          <w:rFonts w:ascii="Copperplate Gothic Bold" w:hAnsi="Copperplate Gothic Bold"/>
          <w:color w:val="004E9A"/>
          <w:sz w:val="36"/>
          <w:szCs w:val="36"/>
        </w:rPr>
        <w:t>Report</w:t>
      </w:r>
      <w:r w:rsidRPr="00F3154B">
        <w:rPr>
          <w:rFonts w:ascii="Copperplate Gothic Bold" w:hAnsi="Copperplate Gothic Bold"/>
          <w:color w:val="004E9A"/>
          <w:spacing w:val="27"/>
          <w:sz w:val="36"/>
          <w:szCs w:val="36"/>
        </w:rPr>
        <w:t xml:space="preserve"> </w:t>
      </w:r>
      <w:r w:rsidRPr="00F3154B">
        <w:rPr>
          <w:rFonts w:ascii="Copperplate Gothic Bold" w:hAnsi="Copperplate Gothic Bold"/>
          <w:color w:val="004E9A"/>
          <w:sz w:val="36"/>
          <w:szCs w:val="36"/>
        </w:rPr>
        <w:t xml:space="preserve">Submitted </w:t>
      </w:r>
      <w:r w:rsidRPr="00F3154B">
        <w:rPr>
          <w:rFonts w:ascii="Copperplate Gothic Bold" w:hAnsi="Copperplate Gothic Bold"/>
          <w:color w:val="004E9A"/>
          <w:spacing w:val="-4"/>
          <w:sz w:val="36"/>
          <w:szCs w:val="36"/>
        </w:rPr>
        <w:t>For</w:t>
      </w:r>
    </w:p>
    <w:p w14:paraId="370B9B78" w14:textId="77777777" w:rsidR="00A92CEB" w:rsidRPr="00F3154B" w:rsidRDefault="00AC2904">
      <w:pPr>
        <w:spacing w:before="1" w:line="276" w:lineRule="auto"/>
        <w:ind w:left="2254" w:right="1702"/>
        <w:jc w:val="center"/>
        <w:rPr>
          <w:rFonts w:ascii="Copperplate Gothic Bold" w:hAnsi="Copperplate Gothic Bold"/>
          <w:color w:val="004E9A"/>
          <w:sz w:val="36"/>
          <w:szCs w:val="36"/>
        </w:rPr>
      </w:pPr>
      <w:r w:rsidRPr="00F3154B">
        <w:rPr>
          <w:rFonts w:ascii="Copperplate Gothic Bold" w:hAnsi="Copperplate Gothic Bold"/>
          <w:color w:val="004E9A"/>
          <w:sz w:val="36"/>
          <w:szCs w:val="36"/>
        </w:rPr>
        <w:t>Bachelor</w:t>
      </w:r>
      <w:r w:rsidRPr="00F3154B">
        <w:rPr>
          <w:rFonts w:ascii="Copperplate Gothic Bold" w:hAnsi="Copperplate Gothic Bold"/>
          <w:color w:val="004E9A"/>
          <w:spacing w:val="31"/>
          <w:sz w:val="36"/>
          <w:szCs w:val="36"/>
        </w:rPr>
        <w:t xml:space="preserve"> </w:t>
      </w:r>
      <w:r w:rsidRPr="00F3154B">
        <w:rPr>
          <w:rFonts w:ascii="Copperplate Gothic Bold" w:hAnsi="Copperplate Gothic Bold"/>
          <w:color w:val="004E9A"/>
          <w:sz w:val="36"/>
          <w:szCs w:val="36"/>
        </w:rPr>
        <w:t xml:space="preserve">in Computer Application </w:t>
      </w:r>
      <w:r w:rsidRPr="00F3154B">
        <w:rPr>
          <w:rFonts w:ascii="Copperplate Gothic Bold" w:hAnsi="Copperplate Gothic Bold"/>
          <w:color w:val="004E9A"/>
          <w:spacing w:val="-6"/>
          <w:sz w:val="36"/>
          <w:szCs w:val="36"/>
        </w:rPr>
        <w:t>In</w:t>
      </w:r>
    </w:p>
    <w:p w14:paraId="53581BD1" w14:textId="77777777" w:rsidR="00A92CEB" w:rsidRPr="00F3154B" w:rsidRDefault="00AC2904">
      <w:pPr>
        <w:spacing w:line="276" w:lineRule="auto"/>
        <w:ind w:left="2254" w:right="1705"/>
        <w:jc w:val="center"/>
        <w:rPr>
          <w:rFonts w:ascii="Copperplate Gothic Bold" w:hAnsi="Copperplate Gothic Bold"/>
          <w:color w:val="004E9A"/>
          <w:spacing w:val="-6"/>
          <w:sz w:val="36"/>
          <w:szCs w:val="36"/>
        </w:rPr>
      </w:pPr>
      <w:r w:rsidRPr="00F3154B">
        <w:rPr>
          <w:rFonts w:ascii="Copperplate Gothic Bold" w:hAnsi="Copperplate Gothic Bold"/>
          <w:color w:val="004E9A"/>
          <w:sz w:val="36"/>
          <w:szCs w:val="36"/>
        </w:rPr>
        <w:t>Department</w:t>
      </w:r>
      <w:r w:rsidRPr="00F3154B">
        <w:rPr>
          <w:rFonts w:ascii="Copperplate Gothic Bold" w:hAnsi="Copperplate Gothic Bold"/>
          <w:color w:val="004E9A"/>
          <w:spacing w:val="27"/>
          <w:sz w:val="36"/>
          <w:szCs w:val="36"/>
        </w:rPr>
        <w:t xml:space="preserve"> </w:t>
      </w:r>
      <w:r w:rsidRPr="00F3154B">
        <w:rPr>
          <w:rFonts w:ascii="Copperplate Gothic Bold" w:hAnsi="Copperplate Gothic Bold"/>
          <w:color w:val="004E9A"/>
          <w:sz w:val="36"/>
          <w:szCs w:val="36"/>
        </w:rPr>
        <w:t>of</w:t>
      </w:r>
      <w:r w:rsidRPr="00F3154B">
        <w:rPr>
          <w:rFonts w:ascii="Copperplate Gothic Bold" w:hAnsi="Copperplate Gothic Bold"/>
          <w:color w:val="004E9A"/>
          <w:spacing w:val="29"/>
          <w:sz w:val="36"/>
          <w:szCs w:val="36"/>
        </w:rPr>
        <w:t xml:space="preserve"> </w:t>
      </w:r>
      <w:r w:rsidRPr="00F3154B">
        <w:rPr>
          <w:rFonts w:ascii="Copperplate Gothic Bold" w:hAnsi="Copperplate Gothic Bold"/>
          <w:color w:val="004E9A"/>
          <w:sz w:val="36"/>
          <w:szCs w:val="36"/>
        </w:rPr>
        <w:t>Computer</w:t>
      </w:r>
      <w:r w:rsidRPr="00F3154B">
        <w:rPr>
          <w:rFonts w:ascii="Copperplate Gothic Bold" w:hAnsi="Copperplate Gothic Bold"/>
          <w:color w:val="004E9A"/>
          <w:spacing w:val="29"/>
          <w:sz w:val="36"/>
          <w:szCs w:val="36"/>
        </w:rPr>
        <w:t xml:space="preserve"> </w:t>
      </w:r>
      <w:r w:rsidRPr="00F3154B">
        <w:rPr>
          <w:rFonts w:ascii="Copperplate Gothic Bold" w:hAnsi="Copperplate Gothic Bold"/>
          <w:color w:val="004E9A"/>
          <w:sz w:val="36"/>
          <w:szCs w:val="36"/>
        </w:rPr>
        <w:t xml:space="preserve">Science </w:t>
      </w:r>
      <w:r w:rsidRPr="00F3154B">
        <w:rPr>
          <w:rFonts w:ascii="Copperplate Gothic Bold" w:hAnsi="Copperplate Gothic Bold"/>
          <w:color w:val="004E9A"/>
          <w:spacing w:val="-6"/>
          <w:sz w:val="36"/>
          <w:szCs w:val="36"/>
        </w:rPr>
        <w:t>By</w:t>
      </w:r>
    </w:p>
    <w:p w14:paraId="762FF6DE" w14:textId="4BEFAC8A" w:rsidR="00A92CEB" w:rsidRPr="00F3154B" w:rsidRDefault="00977A37">
      <w:pPr>
        <w:numPr>
          <w:ilvl w:val="0"/>
          <w:numId w:val="1"/>
        </w:numPr>
        <w:spacing w:line="276" w:lineRule="auto"/>
        <w:ind w:left="2254" w:right="1705"/>
        <w:jc w:val="center"/>
        <w:rPr>
          <w:rFonts w:ascii="Copperplate Gothic Bold" w:hAnsi="Copperplate Gothic Bold"/>
          <w:color w:val="004E9A"/>
          <w:spacing w:val="-6"/>
          <w:sz w:val="36"/>
          <w:szCs w:val="36"/>
        </w:rPr>
      </w:pPr>
      <w:r w:rsidRPr="00F3154B">
        <w:rPr>
          <w:rFonts w:ascii="Copperplate Gothic Bold" w:hAnsi="Copperplate Gothic Bold"/>
          <w:color w:val="004E9A"/>
          <w:spacing w:val="-6"/>
          <w:sz w:val="36"/>
          <w:szCs w:val="36"/>
        </w:rPr>
        <w:t>BUKHARI ADNAN R.</w:t>
      </w:r>
    </w:p>
    <w:p w14:paraId="291E899A" w14:textId="6C72359E" w:rsidR="00A92CEB" w:rsidRPr="00F3154B" w:rsidRDefault="00977A37">
      <w:pPr>
        <w:numPr>
          <w:ilvl w:val="0"/>
          <w:numId w:val="1"/>
        </w:numPr>
        <w:spacing w:line="276" w:lineRule="auto"/>
        <w:ind w:left="2254" w:right="1705"/>
        <w:jc w:val="center"/>
        <w:rPr>
          <w:rFonts w:ascii="Copperplate Gothic Bold" w:hAnsi="Copperplate Gothic Bold"/>
          <w:color w:val="004E9A"/>
          <w:spacing w:val="-6"/>
          <w:sz w:val="36"/>
          <w:szCs w:val="36"/>
        </w:rPr>
      </w:pPr>
      <w:r w:rsidRPr="00F3154B">
        <w:rPr>
          <w:rFonts w:ascii="Copperplate Gothic Bold" w:hAnsi="Copperplate Gothic Bold"/>
          <w:color w:val="004E9A"/>
          <w:spacing w:val="-6"/>
          <w:sz w:val="36"/>
          <w:szCs w:val="36"/>
        </w:rPr>
        <w:t>BELIM NIZAMUD</w:t>
      </w:r>
      <w:r w:rsidR="00DE586C" w:rsidRPr="00F3154B">
        <w:rPr>
          <w:rFonts w:ascii="Copperplate Gothic Bold" w:hAnsi="Copperplate Gothic Bold"/>
          <w:color w:val="004E9A"/>
          <w:spacing w:val="-6"/>
          <w:sz w:val="36"/>
          <w:szCs w:val="36"/>
        </w:rPr>
        <w:t>INKHAN</w:t>
      </w:r>
      <w:r w:rsidRPr="00F3154B">
        <w:rPr>
          <w:rFonts w:ascii="Copperplate Gothic Bold" w:hAnsi="Copperplate Gothic Bold"/>
          <w:color w:val="004E9A"/>
          <w:spacing w:val="-6"/>
          <w:sz w:val="36"/>
          <w:szCs w:val="36"/>
        </w:rPr>
        <w:t xml:space="preserve"> R.</w:t>
      </w:r>
    </w:p>
    <w:p w14:paraId="1391A29A" w14:textId="300C9242" w:rsidR="00A92CEB" w:rsidRPr="00F3154B" w:rsidRDefault="00AC2904">
      <w:pPr>
        <w:numPr>
          <w:ilvl w:val="0"/>
          <w:numId w:val="1"/>
        </w:numPr>
        <w:spacing w:line="276" w:lineRule="auto"/>
        <w:ind w:left="2254" w:right="1705"/>
        <w:jc w:val="center"/>
        <w:rPr>
          <w:rFonts w:ascii="Copperplate Gothic Bold" w:hAnsi="Copperplate Gothic Bold"/>
          <w:color w:val="004E9A"/>
          <w:spacing w:val="-6"/>
          <w:sz w:val="36"/>
          <w:szCs w:val="36"/>
        </w:rPr>
      </w:pPr>
      <w:r w:rsidRPr="00F3154B">
        <w:rPr>
          <w:rFonts w:ascii="Copperplate Gothic Bold" w:hAnsi="Copperplate Gothic Bold"/>
          <w:color w:val="004E9A"/>
          <w:spacing w:val="-6"/>
          <w:sz w:val="36"/>
          <w:szCs w:val="36"/>
        </w:rPr>
        <w:t xml:space="preserve">BELIM </w:t>
      </w:r>
      <w:r w:rsidR="00DE586C" w:rsidRPr="00F3154B">
        <w:rPr>
          <w:rFonts w:ascii="Copperplate Gothic Bold" w:hAnsi="Copperplate Gothic Bold"/>
          <w:color w:val="004E9A"/>
          <w:spacing w:val="-6"/>
          <w:sz w:val="36"/>
          <w:szCs w:val="36"/>
        </w:rPr>
        <w:t>AADIL</w:t>
      </w:r>
      <w:r w:rsidRPr="00F3154B">
        <w:rPr>
          <w:rFonts w:ascii="Copperplate Gothic Bold" w:hAnsi="Copperplate Gothic Bold"/>
          <w:color w:val="004E9A"/>
          <w:spacing w:val="-6"/>
          <w:sz w:val="36"/>
          <w:szCs w:val="36"/>
        </w:rPr>
        <w:t>KHAN H.</w:t>
      </w:r>
    </w:p>
    <w:p w14:paraId="5517B6A0" w14:textId="77777777" w:rsidR="00A92CEB" w:rsidRPr="00F3154B" w:rsidRDefault="00A92CEB">
      <w:pPr>
        <w:pStyle w:val="BodyText"/>
        <w:spacing w:before="45"/>
        <w:rPr>
          <w:rFonts w:ascii="Copperplate Gothic Bold" w:hAnsi="Copperplate Gothic Bold"/>
          <w:color w:val="004E9A"/>
          <w:sz w:val="36"/>
          <w:szCs w:val="36"/>
        </w:rPr>
      </w:pPr>
    </w:p>
    <w:p w14:paraId="09C5F950" w14:textId="67600C7A" w:rsidR="00A92CEB" w:rsidRPr="00F3154B" w:rsidRDefault="00AC2904">
      <w:pPr>
        <w:ind w:left="548"/>
        <w:jc w:val="center"/>
        <w:rPr>
          <w:rFonts w:ascii="Copperplate Gothic Bold" w:hAnsi="Copperplate Gothic Bold"/>
          <w:b/>
          <w:color w:val="004E9A"/>
          <w:sz w:val="36"/>
          <w:szCs w:val="36"/>
        </w:rPr>
      </w:pPr>
      <w:r w:rsidRPr="00F3154B">
        <w:rPr>
          <w:rFonts w:ascii="Copperplate Gothic Bold" w:hAnsi="Copperplate Gothic Bold"/>
          <w:color w:val="004E9A"/>
          <w:spacing w:val="-6"/>
          <w:sz w:val="36"/>
          <w:szCs w:val="36"/>
        </w:rPr>
        <w:t>In</w:t>
      </w:r>
      <w:r w:rsidRPr="00F3154B">
        <w:rPr>
          <w:rFonts w:ascii="Copperplate Gothic Bold" w:hAnsi="Copperplate Gothic Bold"/>
          <w:color w:val="004E9A"/>
          <w:sz w:val="36"/>
          <w:szCs w:val="36"/>
        </w:rPr>
        <w:t xml:space="preserve"> </w:t>
      </w:r>
      <w:r w:rsidRPr="00F3154B">
        <w:rPr>
          <w:rFonts w:ascii="Copperplate Gothic Bold" w:hAnsi="Copperplate Gothic Bold"/>
          <w:color w:val="004E9A"/>
          <w:spacing w:val="-6"/>
          <w:sz w:val="36"/>
          <w:szCs w:val="36"/>
        </w:rPr>
        <w:t>Which</w:t>
      </w:r>
      <w:r w:rsidRPr="00F3154B">
        <w:rPr>
          <w:rFonts w:ascii="Copperplate Gothic Bold" w:hAnsi="Copperplate Gothic Bold"/>
          <w:color w:val="004E9A"/>
          <w:spacing w:val="8"/>
          <w:sz w:val="36"/>
          <w:szCs w:val="36"/>
        </w:rPr>
        <w:t xml:space="preserve"> </w:t>
      </w:r>
      <w:r w:rsidR="00DE586C" w:rsidRPr="00F3154B">
        <w:rPr>
          <w:rFonts w:ascii="Copperplate Gothic Bold" w:hAnsi="Copperplate Gothic Bold"/>
          <w:b/>
          <w:color w:val="004E9A"/>
          <w:spacing w:val="-6"/>
          <w:sz w:val="36"/>
          <w:szCs w:val="36"/>
          <w:u w:val="single"/>
        </w:rPr>
        <w:t>JAVA</w:t>
      </w:r>
      <w:r w:rsidRPr="00F3154B">
        <w:rPr>
          <w:rFonts w:ascii="Copperplate Gothic Bold" w:hAnsi="Copperplate Gothic Bold"/>
          <w:b/>
          <w:color w:val="004E9A"/>
          <w:spacing w:val="-19"/>
          <w:sz w:val="36"/>
          <w:szCs w:val="36"/>
        </w:rPr>
        <w:t xml:space="preserve"> </w:t>
      </w:r>
      <w:r w:rsidRPr="00F3154B">
        <w:rPr>
          <w:rFonts w:ascii="Copperplate Gothic Bold" w:hAnsi="Copperplate Gothic Bold"/>
          <w:color w:val="004E9A"/>
          <w:spacing w:val="-6"/>
          <w:sz w:val="36"/>
          <w:szCs w:val="36"/>
        </w:rPr>
        <w:t>Used</w:t>
      </w:r>
      <w:r w:rsidRPr="00F3154B">
        <w:rPr>
          <w:rFonts w:ascii="Copperplate Gothic Bold" w:hAnsi="Copperplate Gothic Bold"/>
          <w:color w:val="004E9A"/>
          <w:spacing w:val="9"/>
          <w:sz w:val="36"/>
          <w:szCs w:val="36"/>
        </w:rPr>
        <w:t xml:space="preserve"> </w:t>
      </w:r>
      <w:r w:rsidRPr="00F3154B">
        <w:rPr>
          <w:rFonts w:ascii="Copperplate Gothic Bold" w:hAnsi="Copperplate Gothic Bold"/>
          <w:color w:val="004E9A"/>
          <w:spacing w:val="-6"/>
          <w:sz w:val="36"/>
          <w:szCs w:val="36"/>
        </w:rPr>
        <w:t>as</w:t>
      </w:r>
      <w:r w:rsidRPr="00F3154B">
        <w:rPr>
          <w:rFonts w:ascii="Copperplate Gothic Bold" w:hAnsi="Copperplate Gothic Bold"/>
          <w:color w:val="004E9A"/>
          <w:spacing w:val="9"/>
          <w:sz w:val="36"/>
          <w:szCs w:val="36"/>
        </w:rPr>
        <w:t xml:space="preserve"> </w:t>
      </w:r>
      <w:r w:rsidRPr="00F3154B">
        <w:rPr>
          <w:rFonts w:ascii="Copperplate Gothic Bold" w:hAnsi="Copperplate Gothic Bold"/>
          <w:color w:val="004E9A"/>
          <w:spacing w:val="-6"/>
          <w:sz w:val="36"/>
          <w:szCs w:val="36"/>
        </w:rPr>
        <w:t>a</w:t>
      </w:r>
      <w:r w:rsidRPr="00F3154B">
        <w:rPr>
          <w:rFonts w:ascii="Copperplate Gothic Bold" w:hAnsi="Copperplate Gothic Bold"/>
          <w:color w:val="004E9A"/>
          <w:spacing w:val="9"/>
          <w:sz w:val="36"/>
          <w:szCs w:val="36"/>
        </w:rPr>
        <w:t xml:space="preserve"> </w:t>
      </w:r>
      <w:r w:rsidRPr="00F3154B">
        <w:rPr>
          <w:rFonts w:ascii="Copperplate Gothic Bold" w:hAnsi="Copperplate Gothic Bold"/>
          <w:b/>
          <w:color w:val="004E9A"/>
          <w:spacing w:val="-6"/>
          <w:sz w:val="36"/>
          <w:szCs w:val="36"/>
          <w:u w:val="single"/>
        </w:rPr>
        <w:t>FRONT-END</w:t>
      </w:r>
    </w:p>
    <w:p w14:paraId="0AFA15BB" w14:textId="77777777" w:rsidR="00A92CEB" w:rsidRPr="00F3154B" w:rsidRDefault="00AC2904">
      <w:pPr>
        <w:pStyle w:val="Heading4"/>
        <w:spacing w:before="192"/>
        <w:ind w:left="545"/>
        <w:jc w:val="center"/>
        <w:rPr>
          <w:rFonts w:ascii="Copperplate Gothic Bold" w:hAnsi="Copperplate Gothic Bold"/>
          <w:color w:val="004E9A"/>
        </w:rPr>
      </w:pPr>
      <w:r w:rsidRPr="00F3154B">
        <w:rPr>
          <w:rFonts w:ascii="Copperplate Gothic Bold" w:hAnsi="Copperplate Gothic Bold"/>
          <w:color w:val="004E9A"/>
          <w:spacing w:val="-5"/>
        </w:rPr>
        <w:t>And</w:t>
      </w:r>
    </w:p>
    <w:p w14:paraId="67EB9B53" w14:textId="77777777" w:rsidR="00F86113" w:rsidRPr="00F3154B" w:rsidRDefault="00AC2904">
      <w:pPr>
        <w:spacing w:before="195" w:line="345" w:lineRule="auto"/>
        <w:ind w:left="1262" w:right="712"/>
        <w:jc w:val="center"/>
        <w:rPr>
          <w:rFonts w:ascii="Copperplate Gothic Bold" w:hAnsi="Copperplate Gothic Bold"/>
          <w:color w:val="004E9A"/>
          <w:spacing w:val="40"/>
          <w:sz w:val="36"/>
          <w:szCs w:val="36"/>
        </w:rPr>
      </w:pPr>
      <w:r w:rsidRPr="00F3154B">
        <w:rPr>
          <w:rFonts w:ascii="Copperplate Gothic Bold" w:hAnsi="Copperplate Gothic Bold"/>
          <w:b/>
          <w:color w:val="004E9A"/>
          <w:spacing w:val="-8"/>
          <w:sz w:val="36"/>
          <w:szCs w:val="36"/>
          <w:u w:val="single"/>
        </w:rPr>
        <w:t>MySQL</w:t>
      </w:r>
      <w:r w:rsidRPr="00F3154B">
        <w:rPr>
          <w:rFonts w:ascii="Copperplate Gothic Bold" w:hAnsi="Copperplate Gothic Bold"/>
          <w:b/>
          <w:color w:val="004E9A"/>
          <w:spacing w:val="-17"/>
          <w:sz w:val="36"/>
          <w:szCs w:val="36"/>
        </w:rPr>
        <w:t xml:space="preserve"> </w:t>
      </w:r>
      <w:r w:rsidRPr="00F3154B">
        <w:rPr>
          <w:rFonts w:ascii="Copperplate Gothic Bold" w:hAnsi="Copperplate Gothic Bold"/>
          <w:color w:val="004E9A"/>
          <w:spacing w:val="-8"/>
          <w:sz w:val="36"/>
          <w:szCs w:val="36"/>
        </w:rPr>
        <w:t>and</w:t>
      </w:r>
      <w:r w:rsidRPr="00F3154B">
        <w:rPr>
          <w:rFonts w:ascii="Copperplate Gothic Bold" w:hAnsi="Copperplate Gothic Bold"/>
          <w:color w:val="004E9A"/>
          <w:sz w:val="36"/>
          <w:szCs w:val="36"/>
        </w:rPr>
        <w:t xml:space="preserve"> </w:t>
      </w:r>
      <w:r w:rsidRPr="00F3154B">
        <w:rPr>
          <w:rFonts w:ascii="Copperplate Gothic Bold" w:hAnsi="Copperplate Gothic Bold"/>
          <w:color w:val="004E9A"/>
          <w:spacing w:val="-8"/>
          <w:sz w:val="36"/>
          <w:szCs w:val="36"/>
        </w:rPr>
        <w:t>Used</w:t>
      </w:r>
      <w:r w:rsidRPr="00F3154B">
        <w:rPr>
          <w:rFonts w:ascii="Copperplate Gothic Bold" w:hAnsi="Copperplate Gothic Bold"/>
          <w:color w:val="004E9A"/>
          <w:spacing w:val="2"/>
          <w:sz w:val="36"/>
          <w:szCs w:val="36"/>
        </w:rPr>
        <w:t xml:space="preserve"> </w:t>
      </w:r>
      <w:r w:rsidRPr="00F3154B">
        <w:rPr>
          <w:rFonts w:ascii="Copperplate Gothic Bold" w:hAnsi="Copperplate Gothic Bold"/>
          <w:color w:val="004E9A"/>
          <w:spacing w:val="-8"/>
          <w:sz w:val="36"/>
          <w:szCs w:val="36"/>
        </w:rPr>
        <w:t>as</w:t>
      </w:r>
      <w:r w:rsidRPr="00F3154B">
        <w:rPr>
          <w:rFonts w:ascii="Copperplate Gothic Bold" w:hAnsi="Copperplate Gothic Bold"/>
          <w:color w:val="004E9A"/>
          <w:spacing w:val="1"/>
          <w:sz w:val="36"/>
          <w:szCs w:val="36"/>
        </w:rPr>
        <w:t xml:space="preserve"> </w:t>
      </w:r>
      <w:r w:rsidRPr="00F3154B">
        <w:rPr>
          <w:rFonts w:ascii="Copperplate Gothic Bold" w:hAnsi="Copperplate Gothic Bold"/>
          <w:color w:val="004E9A"/>
          <w:spacing w:val="-8"/>
          <w:sz w:val="36"/>
          <w:szCs w:val="36"/>
        </w:rPr>
        <w:t>a</w:t>
      </w:r>
      <w:r w:rsidRPr="00F3154B">
        <w:rPr>
          <w:rFonts w:ascii="Copperplate Gothic Bold" w:hAnsi="Copperplate Gothic Bold"/>
          <w:color w:val="004E9A"/>
          <w:sz w:val="36"/>
          <w:szCs w:val="36"/>
        </w:rPr>
        <w:t xml:space="preserve"> </w:t>
      </w:r>
      <w:r w:rsidRPr="00F3154B">
        <w:rPr>
          <w:rFonts w:ascii="Copperplate Gothic Bold" w:hAnsi="Copperplate Gothic Bold"/>
          <w:b/>
          <w:color w:val="004E9A"/>
          <w:spacing w:val="-8"/>
          <w:sz w:val="36"/>
          <w:szCs w:val="36"/>
          <w:u w:val="single"/>
        </w:rPr>
        <w:t>BACK-END</w:t>
      </w:r>
      <w:r w:rsidRPr="00F3154B">
        <w:rPr>
          <w:rFonts w:ascii="Copperplate Gothic Bold" w:hAnsi="Copperplate Gothic Bold"/>
          <w:color w:val="004E9A"/>
          <w:spacing w:val="-8"/>
          <w:sz w:val="36"/>
          <w:szCs w:val="36"/>
        </w:rPr>
        <w:t xml:space="preserve">. </w:t>
      </w:r>
      <w:r w:rsidRPr="00F3154B">
        <w:rPr>
          <w:rFonts w:ascii="Copperplate Gothic Bold" w:hAnsi="Copperplate Gothic Bold"/>
          <w:color w:val="004E9A"/>
          <w:sz w:val="36"/>
          <w:szCs w:val="36"/>
        </w:rPr>
        <w:t>Which</w:t>
      </w:r>
      <w:r w:rsidRPr="00F3154B">
        <w:rPr>
          <w:rFonts w:ascii="Copperplate Gothic Bold" w:hAnsi="Copperplate Gothic Bold"/>
          <w:color w:val="004E9A"/>
          <w:spacing w:val="40"/>
          <w:sz w:val="36"/>
          <w:szCs w:val="36"/>
        </w:rPr>
        <w:t xml:space="preserve"> </w:t>
      </w:r>
    </w:p>
    <w:p w14:paraId="6792012B" w14:textId="77777777" w:rsidR="00F86113" w:rsidRPr="00F3154B" w:rsidRDefault="00F86113">
      <w:pPr>
        <w:spacing w:before="195" w:line="345" w:lineRule="auto"/>
        <w:ind w:left="1262" w:right="712"/>
        <w:jc w:val="center"/>
        <w:rPr>
          <w:ins w:id="0" w:author="Microsoft Word" w:date="2025-09-29T15:53:00Z" w16du:dateUtc="2025-09-29T10:23:00Z"/>
          <w:rFonts w:ascii="Copperplate Gothic Bold" w:hAnsi="Copperplate Gothic Bold"/>
          <w:color w:val="004E9A"/>
          <w:sz w:val="36"/>
          <w:szCs w:val="36"/>
        </w:rPr>
      </w:pPr>
    </w:p>
    <w:p w14:paraId="37206C18" w14:textId="54B2B9E2" w:rsidR="00A92CEB" w:rsidRPr="00F3154B" w:rsidRDefault="00AC2904">
      <w:pPr>
        <w:spacing w:before="195" w:line="345" w:lineRule="auto"/>
        <w:ind w:left="1262" w:right="712"/>
        <w:jc w:val="center"/>
        <w:rPr>
          <w:rFonts w:ascii="Copperplate Gothic Bold" w:hAnsi="Copperplate Gothic Bold"/>
          <w:color w:val="004E9A"/>
          <w:sz w:val="36"/>
          <w:szCs w:val="36"/>
        </w:rPr>
      </w:pPr>
      <w:r w:rsidRPr="00F3154B">
        <w:rPr>
          <w:rFonts w:ascii="Copperplate Gothic Bold" w:hAnsi="Copperplate Gothic Bold"/>
          <w:color w:val="004E9A"/>
          <w:sz w:val="36"/>
          <w:szCs w:val="36"/>
        </w:rPr>
        <w:t>was</w:t>
      </w:r>
      <w:r w:rsidRPr="00F3154B">
        <w:rPr>
          <w:rFonts w:ascii="Copperplate Gothic Bold" w:hAnsi="Copperplate Gothic Bold"/>
          <w:color w:val="004E9A"/>
          <w:spacing w:val="40"/>
          <w:sz w:val="36"/>
          <w:szCs w:val="36"/>
        </w:rPr>
        <w:t xml:space="preserve"> </w:t>
      </w:r>
      <w:r w:rsidRPr="00F3154B">
        <w:rPr>
          <w:rFonts w:ascii="Copperplate Gothic Bold" w:hAnsi="Copperplate Gothic Bold"/>
          <w:color w:val="004E9A"/>
          <w:sz w:val="36"/>
          <w:szCs w:val="36"/>
        </w:rPr>
        <w:t>guided by</w:t>
      </w:r>
    </w:p>
    <w:p w14:paraId="71DFA14B" w14:textId="77777777" w:rsidR="00A92CEB" w:rsidRPr="00F3154B" w:rsidRDefault="00AC2904">
      <w:pPr>
        <w:pStyle w:val="Heading3"/>
        <w:spacing w:before="27"/>
        <w:ind w:left="640" w:firstLine="0"/>
        <w:jc w:val="center"/>
        <w:rPr>
          <w:rFonts w:ascii="Copperplate Gothic Bold" w:hAnsi="Copperplate Gothic Bold"/>
          <w:color w:val="004E9A"/>
        </w:rPr>
      </w:pPr>
      <w:r w:rsidRPr="00F3154B">
        <w:rPr>
          <w:rFonts w:ascii="Copperplate Gothic Bold" w:hAnsi="Copperplate Gothic Bold"/>
          <w:color w:val="004E9A"/>
          <w:w w:val="90"/>
        </w:rPr>
        <w:t>MR.</w:t>
      </w:r>
      <w:r w:rsidRPr="00F3154B">
        <w:rPr>
          <w:rFonts w:ascii="Copperplate Gothic Bold" w:hAnsi="Copperplate Gothic Bold"/>
          <w:color w:val="004E9A"/>
          <w:spacing w:val="-4"/>
          <w:w w:val="90"/>
        </w:rPr>
        <w:t xml:space="preserve"> </w:t>
      </w:r>
      <w:r w:rsidRPr="00F3154B">
        <w:rPr>
          <w:rFonts w:ascii="Copperplate Gothic Bold" w:hAnsi="Copperplate Gothic Bold"/>
          <w:color w:val="004E9A"/>
          <w:w w:val="90"/>
        </w:rPr>
        <w:t>CHIRAG</w:t>
      </w:r>
      <w:r w:rsidRPr="00F3154B">
        <w:rPr>
          <w:rFonts w:ascii="Copperplate Gothic Bold" w:hAnsi="Copperplate Gothic Bold"/>
          <w:color w:val="004E9A"/>
          <w:spacing w:val="-4"/>
          <w:w w:val="90"/>
        </w:rPr>
        <w:t xml:space="preserve"> </w:t>
      </w:r>
      <w:r w:rsidRPr="00F3154B">
        <w:rPr>
          <w:rFonts w:ascii="Copperplate Gothic Bold" w:hAnsi="Copperplate Gothic Bold"/>
          <w:color w:val="004E9A"/>
          <w:spacing w:val="-2"/>
          <w:w w:val="90"/>
        </w:rPr>
        <w:t>JADAV</w:t>
      </w:r>
    </w:p>
    <w:p w14:paraId="2B3BAC83" w14:textId="77777777" w:rsidR="00A92CEB" w:rsidRPr="005D1D8D" w:rsidRDefault="00A92CEB">
      <w:pPr>
        <w:jc w:val="center"/>
        <w:sectPr w:rsidR="00A92CEB" w:rsidRPr="005D1D8D">
          <w:headerReference w:type="default" r:id="rId15"/>
          <w:footerReference w:type="default" r:id="rId16"/>
          <w:pgSz w:w="11910" w:h="16840"/>
          <w:pgMar w:top="2760" w:right="860" w:bottom="1440" w:left="880" w:header="0" w:footer="1242" w:gutter="0"/>
          <w:cols w:space="720"/>
        </w:sectPr>
      </w:pPr>
    </w:p>
    <w:p w14:paraId="2B55F795" w14:textId="6B4FE347" w:rsidR="00A92CEB" w:rsidRPr="005D1D8D" w:rsidRDefault="00AC2904">
      <w:pPr>
        <w:spacing w:before="296"/>
        <w:ind w:left="200"/>
        <w:rPr>
          <w:sz w:val="28"/>
        </w:rPr>
      </w:pPr>
      <w:r w:rsidRPr="005D1D8D">
        <w:rPr>
          <w:rFonts w:ascii="Arial"/>
          <w:b/>
          <w:spacing w:val="-4"/>
          <w:sz w:val="28"/>
        </w:rPr>
        <w:lastRenderedPageBreak/>
        <w:t>Operating</w:t>
      </w:r>
      <w:r w:rsidRPr="005D1D8D">
        <w:rPr>
          <w:rFonts w:ascii="Arial"/>
          <w:b/>
          <w:spacing w:val="-16"/>
          <w:sz w:val="28"/>
        </w:rPr>
        <w:t xml:space="preserve"> </w:t>
      </w:r>
      <w:proofErr w:type="gramStart"/>
      <w:r w:rsidRPr="005D1D8D">
        <w:rPr>
          <w:rFonts w:ascii="Arial"/>
          <w:b/>
          <w:spacing w:val="-4"/>
          <w:sz w:val="28"/>
        </w:rPr>
        <w:t>System</w:t>
      </w:r>
      <w:r w:rsidRPr="005D1D8D">
        <w:rPr>
          <w:rFonts w:ascii="Arial"/>
          <w:b/>
          <w:spacing w:val="-15"/>
          <w:sz w:val="28"/>
        </w:rPr>
        <w:t xml:space="preserve"> </w:t>
      </w:r>
      <w:r w:rsidRPr="005D1D8D">
        <w:rPr>
          <w:rFonts w:ascii="Arial"/>
          <w:b/>
          <w:spacing w:val="-4"/>
          <w:sz w:val="28"/>
        </w:rPr>
        <w:t>:</w:t>
      </w:r>
      <w:proofErr w:type="gramEnd"/>
      <w:r w:rsidRPr="005D1D8D">
        <w:rPr>
          <w:rFonts w:ascii="Arial"/>
          <w:b/>
          <w:spacing w:val="-4"/>
          <w:sz w:val="28"/>
        </w:rPr>
        <w:t>-</w:t>
      </w:r>
      <w:r w:rsidRPr="005D1D8D">
        <w:rPr>
          <w:rFonts w:ascii="Arial"/>
          <w:b/>
          <w:spacing w:val="-16"/>
          <w:sz w:val="28"/>
        </w:rPr>
        <w:t xml:space="preserve"> </w:t>
      </w:r>
      <w:r w:rsidRPr="005D1D8D">
        <w:rPr>
          <w:spacing w:val="-4"/>
          <w:sz w:val="28"/>
        </w:rPr>
        <w:t>Windows</w:t>
      </w:r>
      <w:r w:rsidRPr="005D1D8D">
        <w:rPr>
          <w:spacing w:val="8"/>
          <w:sz w:val="28"/>
        </w:rPr>
        <w:t xml:space="preserve"> </w:t>
      </w:r>
      <w:r w:rsidR="00361589" w:rsidRPr="005D1D8D">
        <w:rPr>
          <w:spacing w:val="-4"/>
          <w:sz w:val="28"/>
        </w:rPr>
        <w:t>11 pro</w:t>
      </w:r>
      <w:r w:rsidRPr="005D1D8D">
        <w:rPr>
          <w:spacing w:val="12"/>
          <w:sz w:val="28"/>
        </w:rPr>
        <w:t xml:space="preserve"> </w:t>
      </w:r>
      <w:r w:rsidRPr="005D1D8D">
        <w:rPr>
          <w:spacing w:val="-4"/>
          <w:sz w:val="28"/>
        </w:rPr>
        <w:t>(64bit)</w:t>
      </w:r>
    </w:p>
    <w:p w14:paraId="1C07C860" w14:textId="35FC2F0E" w:rsidR="00A92CEB" w:rsidRPr="005D1D8D" w:rsidRDefault="00AC2904">
      <w:pPr>
        <w:spacing w:before="188"/>
        <w:ind w:left="200"/>
        <w:rPr>
          <w:sz w:val="28"/>
        </w:rPr>
      </w:pPr>
      <w:proofErr w:type="gramStart"/>
      <w:r w:rsidRPr="005D1D8D">
        <w:rPr>
          <w:rFonts w:ascii="Arial"/>
          <w:b/>
          <w:spacing w:val="-10"/>
          <w:sz w:val="28"/>
        </w:rPr>
        <w:t>Language</w:t>
      </w:r>
      <w:r w:rsidRPr="005D1D8D">
        <w:rPr>
          <w:rFonts w:ascii="Arial"/>
          <w:b/>
          <w:spacing w:val="-4"/>
          <w:sz w:val="28"/>
        </w:rPr>
        <w:t xml:space="preserve"> </w:t>
      </w:r>
      <w:r w:rsidRPr="005D1D8D">
        <w:rPr>
          <w:rFonts w:ascii="Arial"/>
          <w:b/>
          <w:spacing w:val="-10"/>
          <w:sz w:val="28"/>
        </w:rPr>
        <w:t>:</w:t>
      </w:r>
      <w:proofErr w:type="gramEnd"/>
      <w:r w:rsidRPr="005D1D8D">
        <w:rPr>
          <w:rFonts w:ascii="Arial"/>
          <w:b/>
          <w:spacing w:val="-10"/>
          <w:sz w:val="28"/>
        </w:rPr>
        <w:t>-</w:t>
      </w:r>
      <w:r w:rsidRPr="005D1D8D">
        <w:rPr>
          <w:rFonts w:ascii="Arial"/>
          <w:b/>
          <w:spacing w:val="-4"/>
          <w:sz w:val="28"/>
        </w:rPr>
        <w:t xml:space="preserve"> </w:t>
      </w:r>
      <w:r w:rsidR="003E53D9" w:rsidRPr="005D1D8D">
        <w:rPr>
          <w:spacing w:val="-10"/>
          <w:sz w:val="28"/>
        </w:rPr>
        <w:t>JAVA</w:t>
      </w:r>
      <w:r w:rsidR="00A90E0E" w:rsidRPr="005D1D8D">
        <w:rPr>
          <w:spacing w:val="-10"/>
          <w:sz w:val="28"/>
        </w:rPr>
        <w:t xml:space="preserve"> (J2EE)</w:t>
      </w:r>
    </w:p>
    <w:p w14:paraId="719EDC05" w14:textId="77777777" w:rsidR="00A92CEB" w:rsidRPr="005D1D8D" w:rsidRDefault="00A92CEB">
      <w:pPr>
        <w:pStyle w:val="BodyText"/>
        <w:rPr>
          <w:sz w:val="28"/>
        </w:rPr>
      </w:pPr>
    </w:p>
    <w:p w14:paraId="766BA127" w14:textId="77777777" w:rsidR="00A92CEB" w:rsidRPr="005D1D8D" w:rsidRDefault="00A92CEB">
      <w:pPr>
        <w:pStyle w:val="BodyText"/>
        <w:spacing w:before="34"/>
        <w:rPr>
          <w:sz w:val="28"/>
        </w:rPr>
      </w:pPr>
    </w:p>
    <w:p w14:paraId="1A124065" w14:textId="77777777" w:rsidR="00A92CEB" w:rsidRPr="005D1D8D" w:rsidRDefault="00AC2904">
      <w:pPr>
        <w:ind w:left="200"/>
        <w:rPr>
          <w:sz w:val="28"/>
        </w:rPr>
      </w:pPr>
      <w:proofErr w:type="gramStart"/>
      <w:r w:rsidRPr="005D1D8D">
        <w:rPr>
          <w:rFonts w:ascii="Arial"/>
          <w:b/>
          <w:spacing w:val="-4"/>
          <w:sz w:val="28"/>
        </w:rPr>
        <w:t>Back</w:t>
      </w:r>
      <w:r w:rsidRPr="005D1D8D">
        <w:rPr>
          <w:rFonts w:ascii="Arial"/>
          <w:b/>
          <w:spacing w:val="-16"/>
          <w:sz w:val="28"/>
        </w:rPr>
        <w:t xml:space="preserve"> </w:t>
      </w:r>
      <w:r w:rsidRPr="005D1D8D">
        <w:rPr>
          <w:rFonts w:ascii="Arial"/>
          <w:b/>
          <w:spacing w:val="-4"/>
          <w:sz w:val="28"/>
        </w:rPr>
        <w:t>end</w:t>
      </w:r>
      <w:proofErr w:type="gramEnd"/>
      <w:r w:rsidRPr="005D1D8D">
        <w:rPr>
          <w:rFonts w:ascii="Arial"/>
          <w:b/>
          <w:spacing w:val="-15"/>
          <w:sz w:val="28"/>
        </w:rPr>
        <w:t xml:space="preserve"> </w:t>
      </w:r>
      <w:proofErr w:type="gramStart"/>
      <w:r w:rsidRPr="005D1D8D">
        <w:rPr>
          <w:rFonts w:ascii="Arial"/>
          <w:b/>
          <w:spacing w:val="-4"/>
          <w:sz w:val="28"/>
        </w:rPr>
        <w:t>Tools</w:t>
      </w:r>
      <w:r w:rsidRPr="005D1D8D">
        <w:rPr>
          <w:rFonts w:ascii="Arial"/>
          <w:b/>
          <w:spacing w:val="-16"/>
          <w:sz w:val="28"/>
        </w:rPr>
        <w:t xml:space="preserve"> </w:t>
      </w:r>
      <w:r w:rsidRPr="005D1D8D">
        <w:rPr>
          <w:rFonts w:ascii="Arial"/>
          <w:b/>
          <w:spacing w:val="-4"/>
          <w:sz w:val="28"/>
        </w:rPr>
        <w:t>:</w:t>
      </w:r>
      <w:proofErr w:type="gramEnd"/>
      <w:r w:rsidRPr="005D1D8D">
        <w:rPr>
          <w:rFonts w:ascii="Arial"/>
          <w:b/>
          <w:spacing w:val="-4"/>
          <w:sz w:val="28"/>
        </w:rPr>
        <w:t>-</w:t>
      </w:r>
      <w:r w:rsidRPr="005D1D8D">
        <w:rPr>
          <w:rFonts w:ascii="Arial"/>
          <w:b/>
          <w:spacing w:val="-15"/>
          <w:sz w:val="28"/>
        </w:rPr>
        <w:t xml:space="preserve"> </w:t>
      </w:r>
      <w:r w:rsidRPr="005D1D8D">
        <w:rPr>
          <w:spacing w:val="-4"/>
          <w:sz w:val="28"/>
        </w:rPr>
        <w:t>MySQL</w:t>
      </w:r>
      <w:r w:rsidRPr="005D1D8D">
        <w:rPr>
          <w:spacing w:val="6"/>
          <w:sz w:val="28"/>
        </w:rPr>
        <w:t xml:space="preserve"> </w:t>
      </w:r>
      <w:r w:rsidRPr="005D1D8D">
        <w:rPr>
          <w:spacing w:val="-4"/>
          <w:sz w:val="28"/>
        </w:rPr>
        <w:t>Server.</w:t>
      </w:r>
    </w:p>
    <w:p w14:paraId="493D1378" w14:textId="77777777" w:rsidR="00A92CEB" w:rsidRPr="005D1D8D" w:rsidRDefault="00A92CEB">
      <w:pPr>
        <w:pStyle w:val="BodyText"/>
        <w:rPr>
          <w:sz w:val="28"/>
        </w:rPr>
      </w:pPr>
    </w:p>
    <w:p w14:paraId="4720C5F3" w14:textId="77777777" w:rsidR="00A92CEB" w:rsidRPr="005D1D8D" w:rsidRDefault="00A92CEB">
      <w:pPr>
        <w:pStyle w:val="BodyText"/>
        <w:spacing w:before="5"/>
        <w:rPr>
          <w:sz w:val="28"/>
        </w:rPr>
      </w:pPr>
    </w:p>
    <w:p w14:paraId="4F56CF92" w14:textId="77777777" w:rsidR="00A92CEB" w:rsidRPr="005D1D8D" w:rsidRDefault="00AC2904">
      <w:pPr>
        <w:pStyle w:val="Heading3"/>
        <w:ind w:left="0" w:right="19" w:firstLine="0"/>
        <w:jc w:val="center"/>
      </w:pPr>
      <w:r w:rsidRPr="005D1D8D">
        <w:rPr>
          <w:noProof/>
        </w:rPr>
        <mc:AlternateContent>
          <mc:Choice Requires="wps">
            <w:drawing>
              <wp:anchor distT="0" distB="0" distL="0" distR="0" simplePos="0" relativeHeight="251658244" behindDoc="1" locked="0" layoutInCell="1" allowOverlap="1" wp14:anchorId="0C1272F2" wp14:editId="33E62AB2">
                <wp:simplePos x="0" y="0"/>
                <wp:positionH relativeFrom="page">
                  <wp:posOffset>667385</wp:posOffset>
                </wp:positionH>
                <wp:positionV relativeFrom="paragraph">
                  <wp:posOffset>296545</wp:posOffset>
                </wp:positionV>
                <wp:extent cx="6226810" cy="6350"/>
                <wp:effectExtent l="0" t="0" r="0" b="0"/>
                <wp:wrapTopAndBottom/>
                <wp:docPr id="106" name="Graphic 106"/>
                <wp:cNvGraphicFramePr/>
                <a:graphic xmlns:a="http://schemas.openxmlformats.org/drawingml/2006/main">
                  <a:graphicData uri="http://schemas.microsoft.com/office/word/2010/wordprocessingShape">
                    <wps:wsp>
                      <wps:cNvSpPr/>
                      <wps:spPr>
                        <a:xfrm>
                          <a:off x="0" y="0"/>
                          <a:ext cx="6226810" cy="6350"/>
                        </a:xfrm>
                        <a:custGeom>
                          <a:avLst/>
                          <a:gdLst/>
                          <a:ahLst/>
                          <a:cxnLst/>
                          <a:rect l="l" t="t" r="r" b="b"/>
                          <a:pathLst>
                            <a:path w="6226810" h="6350">
                              <a:moveTo>
                                <a:pt x="6226810" y="0"/>
                              </a:moveTo>
                              <a:lnTo>
                                <a:pt x="0" y="0"/>
                              </a:lnTo>
                              <a:lnTo>
                                <a:pt x="0" y="6096"/>
                              </a:lnTo>
                              <a:lnTo>
                                <a:pt x="6226810" y="6096"/>
                              </a:lnTo>
                              <a:lnTo>
                                <a:pt x="6226810" y="0"/>
                              </a:lnTo>
                              <a:close/>
                            </a:path>
                          </a:pathLst>
                        </a:custGeom>
                        <a:solidFill>
                          <a:srgbClr val="000000"/>
                        </a:solidFill>
                      </wps:spPr>
                      <wps:bodyPr wrap="square" lIns="0" tIns="0" rIns="0" bIns="0" rtlCol="0">
                        <a:noAutofit/>
                      </wps:bodyPr>
                    </wps:wsp>
                  </a:graphicData>
                </a:graphic>
              </wp:anchor>
            </w:drawing>
          </mc:Choice>
          <mc:Fallback>
            <w:pict>
              <v:shape w14:anchorId="1BB32E4F" id="Graphic 106" o:spid="_x0000_s1026" style="position:absolute;margin-left:52.55pt;margin-top:23.35pt;width:490.3pt;height:.5pt;z-index:-251658236;visibility:visible;mso-wrap-style:square;mso-wrap-distance-left:0;mso-wrap-distance-top:0;mso-wrap-distance-right:0;mso-wrap-distance-bottom:0;mso-position-horizontal:absolute;mso-position-horizontal-relative:page;mso-position-vertical:absolute;mso-position-vertical-relative:text;v-text-anchor:top" coordsize="62268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" path="m6226810,l,,,6096r6226810,l6226810,xe" fillcolor="black" stroked="f">
                <v:path arrowok="t"/>
                <w10:wrap type="topAndBottom" anchorx="page"/>
              </v:shape>
            </w:pict>
          </mc:Fallback>
        </mc:AlternateContent>
      </w:r>
      <w:r w:rsidRPr="005D1D8D">
        <w:rPr>
          <w:w w:val="90"/>
        </w:rPr>
        <w:t>Hardware</w:t>
      </w:r>
      <w:r w:rsidRPr="005D1D8D">
        <w:rPr>
          <w:spacing w:val="38"/>
        </w:rPr>
        <w:t xml:space="preserve"> </w:t>
      </w:r>
      <w:r w:rsidRPr="005D1D8D">
        <w:rPr>
          <w:w w:val="90"/>
        </w:rPr>
        <w:t>Specification</w:t>
      </w:r>
      <w:r w:rsidRPr="005D1D8D">
        <w:rPr>
          <w:spacing w:val="41"/>
        </w:rPr>
        <w:t xml:space="preserve"> </w:t>
      </w:r>
      <w:r w:rsidRPr="005D1D8D">
        <w:rPr>
          <w:w w:val="90"/>
        </w:rPr>
        <w:t>of</w:t>
      </w:r>
      <w:r w:rsidRPr="005D1D8D">
        <w:rPr>
          <w:spacing w:val="41"/>
        </w:rPr>
        <w:t xml:space="preserve"> </w:t>
      </w:r>
      <w:r w:rsidRPr="005D1D8D">
        <w:rPr>
          <w:w w:val="90"/>
        </w:rPr>
        <w:t>Machine</w:t>
      </w:r>
      <w:r w:rsidRPr="005D1D8D">
        <w:rPr>
          <w:spacing w:val="39"/>
        </w:rPr>
        <w:t xml:space="preserve"> </w:t>
      </w:r>
      <w:r w:rsidRPr="005D1D8D">
        <w:rPr>
          <w:spacing w:val="-4"/>
          <w:w w:val="90"/>
        </w:rPr>
        <w:t>Used</w:t>
      </w:r>
    </w:p>
    <w:p w14:paraId="5065FB24" w14:textId="77777777" w:rsidR="00A92CEB" w:rsidRPr="005D1D8D" w:rsidRDefault="00A92CEB">
      <w:pPr>
        <w:pStyle w:val="BodyText"/>
        <w:spacing w:before="115"/>
        <w:rPr>
          <w:rFonts w:ascii="Arial"/>
          <w:b/>
          <w:sz w:val="20"/>
        </w:rPr>
      </w:pPr>
    </w:p>
    <w:tbl>
      <w:tblPr>
        <w:tblW w:w="0" w:type="auto"/>
        <w:tblInd w:w="3016" w:type="dxa"/>
        <w:tblLayout w:type="fixed"/>
        <w:tblCellMar>
          <w:left w:w="0" w:type="dxa"/>
          <w:right w:w="0" w:type="dxa"/>
        </w:tblCellMar>
        <w:tblLook w:val="04A0" w:firstRow="1" w:lastRow="0" w:firstColumn="1" w:lastColumn="0" w:noHBand="0" w:noVBand="1"/>
      </w:tblPr>
      <w:tblGrid>
        <w:gridCol w:w="2321"/>
        <w:gridCol w:w="1801"/>
      </w:tblGrid>
      <w:tr w:rsidR="00A92CEB" w:rsidRPr="005D1D8D" w14:paraId="6E391D08" w14:textId="77777777">
        <w:trPr>
          <w:trHeight w:val="453"/>
        </w:trPr>
        <w:tc>
          <w:tcPr>
            <w:tcW w:w="2321" w:type="dxa"/>
            <w:tcBorders>
              <w:top w:val="single" w:sz="4" w:space="0" w:color="A4A4A4"/>
              <w:bottom w:val="single" w:sz="4" w:space="0" w:color="A4A4A4"/>
            </w:tcBorders>
            <w:shd w:val="clear" w:color="auto" w:fill="D9E1F3"/>
          </w:tcPr>
          <w:p w14:paraId="73606B84" w14:textId="77777777" w:rsidR="00A92CEB" w:rsidRPr="005D1D8D" w:rsidRDefault="00AC2904">
            <w:pPr>
              <w:pStyle w:val="TableParagraph"/>
              <w:spacing w:before="75"/>
              <w:ind w:left="115"/>
              <w:rPr>
                <w:rFonts w:ascii="Arial"/>
                <w:b/>
                <w:sz w:val="28"/>
              </w:rPr>
            </w:pPr>
            <w:proofErr w:type="gramStart"/>
            <w:r w:rsidRPr="005D1D8D">
              <w:rPr>
                <w:rFonts w:ascii="Arial"/>
                <w:b/>
                <w:spacing w:val="-9"/>
                <w:sz w:val="28"/>
              </w:rPr>
              <w:t>Processor</w:t>
            </w:r>
            <w:r w:rsidRPr="005D1D8D">
              <w:rPr>
                <w:rFonts w:ascii="Arial"/>
                <w:b/>
                <w:spacing w:val="-3"/>
                <w:sz w:val="28"/>
              </w:rPr>
              <w:t xml:space="preserve"> </w:t>
            </w:r>
            <w:r w:rsidRPr="005D1D8D">
              <w:rPr>
                <w:rFonts w:ascii="Arial"/>
                <w:b/>
                <w:spacing w:val="-5"/>
                <w:sz w:val="28"/>
              </w:rPr>
              <w:t>:</w:t>
            </w:r>
            <w:proofErr w:type="gramEnd"/>
            <w:r w:rsidRPr="005D1D8D">
              <w:rPr>
                <w:rFonts w:ascii="Arial"/>
                <w:b/>
                <w:spacing w:val="-5"/>
                <w:sz w:val="28"/>
              </w:rPr>
              <w:t>-</w:t>
            </w:r>
          </w:p>
        </w:tc>
        <w:tc>
          <w:tcPr>
            <w:tcW w:w="1801" w:type="dxa"/>
            <w:tcBorders>
              <w:top w:val="single" w:sz="4" w:space="0" w:color="A4A4A4"/>
              <w:bottom w:val="single" w:sz="4" w:space="0" w:color="A4A4A4"/>
            </w:tcBorders>
            <w:shd w:val="clear" w:color="auto" w:fill="D9E1F3"/>
          </w:tcPr>
          <w:p w14:paraId="5509A62E" w14:textId="55CF6E7C" w:rsidR="00A92CEB" w:rsidRPr="005D1D8D" w:rsidRDefault="007B42C4" w:rsidP="007B42C4">
            <w:pPr>
              <w:pStyle w:val="TableParagraph"/>
              <w:spacing w:before="60"/>
              <w:rPr>
                <w:rFonts w:ascii="Bahnschrift"/>
                <w:sz w:val="28"/>
              </w:rPr>
            </w:pPr>
            <w:r w:rsidRPr="005D1D8D">
              <w:rPr>
                <w:rFonts w:ascii="Bahnschrift"/>
                <w:sz w:val="28"/>
              </w:rPr>
              <w:t xml:space="preserve">AMD Ryzen 5 5600H with Radeon Graphics       </w:t>
            </w:r>
            <w:proofErr w:type="gramStart"/>
            <w:r w:rsidRPr="005D1D8D">
              <w:rPr>
                <w:rFonts w:ascii="Bahnschrift"/>
                <w:sz w:val="28"/>
              </w:rPr>
              <w:t xml:space="preserve">   (</w:t>
            </w:r>
            <w:proofErr w:type="gramEnd"/>
            <w:r w:rsidRPr="005D1D8D">
              <w:rPr>
                <w:rFonts w:ascii="Bahnschrift"/>
                <w:sz w:val="28"/>
              </w:rPr>
              <w:t>3.30 GHz)</w:t>
            </w:r>
          </w:p>
        </w:tc>
      </w:tr>
      <w:tr w:rsidR="00A92CEB" w:rsidRPr="005D1D8D" w14:paraId="58EA4EB4" w14:textId="77777777">
        <w:trPr>
          <w:trHeight w:val="455"/>
        </w:trPr>
        <w:tc>
          <w:tcPr>
            <w:tcW w:w="2321" w:type="dxa"/>
            <w:tcBorders>
              <w:top w:val="single" w:sz="4" w:space="0" w:color="A4A4A4"/>
              <w:bottom w:val="single" w:sz="4" w:space="0" w:color="A4A4A4"/>
            </w:tcBorders>
          </w:tcPr>
          <w:p w14:paraId="201BB272" w14:textId="77777777" w:rsidR="00A92CEB" w:rsidRPr="005D1D8D" w:rsidRDefault="00AC2904">
            <w:pPr>
              <w:pStyle w:val="TableParagraph"/>
              <w:spacing w:before="75"/>
              <w:ind w:left="115"/>
              <w:rPr>
                <w:rFonts w:ascii="Arial"/>
                <w:b/>
                <w:sz w:val="28"/>
              </w:rPr>
            </w:pPr>
            <w:r w:rsidRPr="005D1D8D">
              <w:rPr>
                <w:rFonts w:ascii="Arial"/>
                <w:b/>
                <w:spacing w:val="-10"/>
                <w:sz w:val="28"/>
              </w:rPr>
              <w:t>Mother</w:t>
            </w:r>
            <w:r w:rsidRPr="005D1D8D">
              <w:rPr>
                <w:rFonts w:ascii="Arial"/>
                <w:b/>
                <w:spacing w:val="-3"/>
                <w:sz w:val="28"/>
              </w:rPr>
              <w:t xml:space="preserve"> </w:t>
            </w:r>
            <w:proofErr w:type="gramStart"/>
            <w:r w:rsidRPr="005D1D8D">
              <w:rPr>
                <w:rFonts w:ascii="Arial"/>
                <w:b/>
                <w:spacing w:val="-10"/>
                <w:sz w:val="28"/>
              </w:rPr>
              <w:t>bord</w:t>
            </w:r>
            <w:r w:rsidRPr="005D1D8D">
              <w:rPr>
                <w:rFonts w:ascii="Arial"/>
                <w:b/>
                <w:spacing w:val="-3"/>
                <w:sz w:val="28"/>
              </w:rPr>
              <w:t xml:space="preserve"> </w:t>
            </w:r>
            <w:r w:rsidRPr="005D1D8D">
              <w:rPr>
                <w:rFonts w:ascii="Arial"/>
                <w:b/>
                <w:spacing w:val="-10"/>
                <w:sz w:val="28"/>
              </w:rPr>
              <w:t>:</w:t>
            </w:r>
            <w:proofErr w:type="gramEnd"/>
            <w:r w:rsidRPr="005D1D8D">
              <w:rPr>
                <w:rFonts w:ascii="Arial"/>
                <w:b/>
                <w:spacing w:val="-10"/>
                <w:sz w:val="28"/>
              </w:rPr>
              <w:t>-</w:t>
            </w:r>
          </w:p>
        </w:tc>
        <w:tc>
          <w:tcPr>
            <w:tcW w:w="1801" w:type="dxa"/>
            <w:tcBorders>
              <w:top w:val="single" w:sz="4" w:space="0" w:color="A4A4A4"/>
              <w:bottom w:val="single" w:sz="4" w:space="0" w:color="A4A4A4"/>
            </w:tcBorders>
          </w:tcPr>
          <w:p w14:paraId="619980AD" w14:textId="77777777" w:rsidR="00A92CEB" w:rsidRPr="005D1D8D" w:rsidRDefault="00AC2904">
            <w:pPr>
              <w:pStyle w:val="TableParagraph"/>
              <w:spacing w:before="60"/>
              <w:ind w:left="391"/>
              <w:rPr>
                <w:rFonts w:ascii="Bahnschrift"/>
                <w:sz w:val="28"/>
              </w:rPr>
            </w:pPr>
            <w:r w:rsidRPr="005D1D8D">
              <w:rPr>
                <w:rFonts w:ascii="Bahnschrift"/>
                <w:spacing w:val="-2"/>
                <w:sz w:val="28"/>
              </w:rPr>
              <w:t>INTEL</w:t>
            </w:r>
          </w:p>
        </w:tc>
      </w:tr>
      <w:tr w:rsidR="00A92CEB" w:rsidRPr="005D1D8D" w14:paraId="7DEFA2BB" w14:textId="77777777">
        <w:trPr>
          <w:trHeight w:val="453"/>
        </w:trPr>
        <w:tc>
          <w:tcPr>
            <w:tcW w:w="2321" w:type="dxa"/>
            <w:tcBorders>
              <w:top w:val="single" w:sz="4" w:space="0" w:color="A4A4A4"/>
              <w:bottom w:val="single" w:sz="4" w:space="0" w:color="A4A4A4"/>
            </w:tcBorders>
            <w:shd w:val="clear" w:color="auto" w:fill="D9E1F3"/>
          </w:tcPr>
          <w:p w14:paraId="2FDA31C6" w14:textId="77777777" w:rsidR="00A92CEB" w:rsidRPr="005D1D8D" w:rsidRDefault="00AC2904">
            <w:pPr>
              <w:pStyle w:val="TableParagraph"/>
              <w:spacing w:before="75"/>
              <w:ind w:left="115"/>
              <w:rPr>
                <w:rFonts w:ascii="Arial"/>
                <w:b/>
                <w:sz w:val="28"/>
              </w:rPr>
            </w:pPr>
            <w:proofErr w:type="gramStart"/>
            <w:r w:rsidRPr="005D1D8D">
              <w:rPr>
                <w:rFonts w:ascii="Arial"/>
                <w:b/>
                <w:w w:val="90"/>
                <w:sz w:val="28"/>
              </w:rPr>
              <w:t>RAM</w:t>
            </w:r>
            <w:r w:rsidRPr="005D1D8D">
              <w:rPr>
                <w:rFonts w:ascii="Arial"/>
                <w:b/>
                <w:sz w:val="28"/>
              </w:rPr>
              <w:t xml:space="preserve"> </w:t>
            </w:r>
            <w:r w:rsidRPr="005D1D8D">
              <w:rPr>
                <w:rFonts w:ascii="Arial"/>
                <w:b/>
                <w:spacing w:val="-5"/>
                <w:sz w:val="28"/>
              </w:rPr>
              <w:t>:</w:t>
            </w:r>
            <w:proofErr w:type="gramEnd"/>
            <w:r w:rsidRPr="005D1D8D">
              <w:rPr>
                <w:rFonts w:ascii="Arial"/>
                <w:b/>
                <w:spacing w:val="-5"/>
                <w:sz w:val="28"/>
              </w:rPr>
              <w:t>-</w:t>
            </w:r>
          </w:p>
        </w:tc>
        <w:tc>
          <w:tcPr>
            <w:tcW w:w="1801" w:type="dxa"/>
            <w:tcBorders>
              <w:top w:val="single" w:sz="4" w:space="0" w:color="A4A4A4"/>
              <w:bottom w:val="single" w:sz="4" w:space="0" w:color="A4A4A4"/>
            </w:tcBorders>
            <w:shd w:val="clear" w:color="auto" w:fill="D9E1F3"/>
          </w:tcPr>
          <w:p w14:paraId="60B43F5C" w14:textId="77777777" w:rsidR="00A92CEB" w:rsidRPr="005D1D8D" w:rsidRDefault="00AC2904">
            <w:pPr>
              <w:pStyle w:val="TableParagraph"/>
              <w:spacing w:before="60"/>
              <w:ind w:left="391"/>
              <w:rPr>
                <w:rFonts w:ascii="Bahnschrift"/>
                <w:sz w:val="28"/>
              </w:rPr>
            </w:pPr>
            <w:r w:rsidRPr="005D1D8D">
              <w:rPr>
                <w:rFonts w:ascii="Bahnschrift"/>
                <w:sz w:val="28"/>
              </w:rPr>
              <w:t>8</w:t>
            </w:r>
            <w:r w:rsidRPr="005D1D8D">
              <w:rPr>
                <w:rFonts w:ascii="Bahnschrift"/>
                <w:spacing w:val="26"/>
                <w:sz w:val="28"/>
              </w:rPr>
              <w:t xml:space="preserve"> </w:t>
            </w:r>
            <w:r w:rsidRPr="005D1D8D">
              <w:rPr>
                <w:rFonts w:ascii="Bahnschrift"/>
                <w:spacing w:val="-5"/>
                <w:sz w:val="28"/>
              </w:rPr>
              <w:t>GB</w:t>
            </w:r>
          </w:p>
        </w:tc>
      </w:tr>
      <w:tr w:rsidR="00A92CEB" w:rsidRPr="005D1D8D" w14:paraId="1F44FFC7" w14:textId="77777777">
        <w:trPr>
          <w:trHeight w:val="453"/>
        </w:trPr>
        <w:tc>
          <w:tcPr>
            <w:tcW w:w="2321" w:type="dxa"/>
            <w:tcBorders>
              <w:top w:val="single" w:sz="4" w:space="0" w:color="A4A4A4"/>
              <w:bottom w:val="single" w:sz="4" w:space="0" w:color="A4A4A4"/>
            </w:tcBorders>
          </w:tcPr>
          <w:p w14:paraId="6D42D8DE" w14:textId="77777777" w:rsidR="00A92CEB" w:rsidRPr="005D1D8D" w:rsidRDefault="00AC2904">
            <w:pPr>
              <w:pStyle w:val="TableParagraph"/>
              <w:spacing w:before="75"/>
              <w:ind w:left="115"/>
              <w:rPr>
                <w:rFonts w:ascii="Arial"/>
                <w:b/>
                <w:sz w:val="28"/>
              </w:rPr>
            </w:pPr>
            <w:proofErr w:type="gramStart"/>
            <w:r w:rsidRPr="005D1D8D">
              <w:rPr>
                <w:rFonts w:ascii="Arial"/>
                <w:b/>
                <w:w w:val="90"/>
                <w:sz w:val="28"/>
              </w:rPr>
              <w:t>HDD</w:t>
            </w:r>
            <w:r w:rsidRPr="005D1D8D">
              <w:rPr>
                <w:rFonts w:ascii="Arial"/>
                <w:b/>
                <w:spacing w:val="6"/>
                <w:sz w:val="28"/>
              </w:rPr>
              <w:t xml:space="preserve"> </w:t>
            </w:r>
            <w:r w:rsidRPr="005D1D8D">
              <w:rPr>
                <w:rFonts w:ascii="Arial"/>
                <w:b/>
                <w:spacing w:val="-5"/>
                <w:sz w:val="28"/>
              </w:rPr>
              <w:t>:</w:t>
            </w:r>
            <w:proofErr w:type="gramEnd"/>
            <w:r w:rsidRPr="005D1D8D">
              <w:rPr>
                <w:rFonts w:ascii="Arial"/>
                <w:b/>
                <w:spacing w:val="-5"/>
                <w:sz w:val="28"/>
              </w:rPr>
              <w:t>-</w:t>
            </w:r>
          </w:p>
        </w:tc>
        <w:tc>
          <w:tcPr>
            <w:tcW w:w="1801" w:type="dxa"/>
            <w:tcBorders>
              <w:top w:val="single" w:sz="4" w:space="0" w:color="A4A4A4"/>
              <w:bottom w:val="single" w:sz="4" w:space="0" w:color="A4A4A4"/>
            </w:tcBorders>
          </w:tcPr>
          <w:p w14:paraId="38869D15" w14:textId="7EA53FD7" w:rsidR="00A92CEB" w:rsidRPr="005D1D8D" w:rsidRDefault="00AC2904">
            <w:pPr>
              <w:pStyle w:val="TableParagraph"/>
              <w:spacing w:before="60"/>
              <w:ind w:left="391"/>
              <w:rPr>
                <w:rFonts w:ascii="Bahnschrift"/>
                <w:sz w:val="28"/>
              </w:rPr>
            </w:pPr>
            <w:r w:rsidRPr="005D1D8D">
              <w:rPr>
                <w:rFonts w:ascii="Bahnschrift"/>
                <w:sz w:val="28"/>
              </w:rPr>
              <w:t>1</w:t>
            </w:r>
            <w:r w:rsidRPr="005D1D8D">
              <w:rPr>
                <w:rFonts w:ascii="Bahnschrift"/>
                <w:spacing w:val="25"/>
                <w:sz w:val="28"/>
              </w:rPr>
              <w:t xml:space="preserve"> </w:t>
            </w:r>
            <w:r w:rsidR="00AC51E0" w:rsidRPr="005D1D8D">
              <w:rPr>
                <w:rFonts w:ascii="Bahnschrift"/>
                <w:spacing w:val="-5"/>
                <w:sz w:val="28"/>
              </w:rPr>
              <w:t>T</w:t>
            </w:r>
            <w:r w:rsidRPr="005D1D8D">
              <w:rPr>
                <w:rFonts w:ascii="Bahnschrift"/>
                <w:spacing w:val="-5"/>
                <w:sz w:val="28"/>
              </w:rPr>
              <w:t>B</w:t>
            </w:r>
          </w:p>
        </w:tc>
      </w:tr>
      <w:tr w:rsidR="00A92CEB" w:rsidRPr="005D1D8D" w14:paraId="7D77CE6B" w14:textId="77777777">
        <w:trPr>
          <w:trHeight w:val="455"/>
        </w:trPr>
        <w:tc>
          <w:tcPr>
            <w:tcW w:w="2321" w:type="dxa"/>
            <w:tcBorders>
              <w:top w:val="single" w:sz="4" w:space="0" w:color="A4A4A4"/>
              <w:bottom w:val="single" w:sz="4" w:space="0" w:color="A4A4A4"/>
            </w:tcBorders>
            <w:shd w:val="clear" w:color="auto" w:fill="D9E1F3"/>
          </w:tcPr>
          <w:p w14:paraId="35154445" w14:textId="77777777" w:rsidR="00A92CEB" w:rsidRPr="005D1D8D" w:rsidRDefault="00AC2904">
            <w:pPr>
              <w:pStyle w:val="TableParagraph"/>
              <w:spacing w:before="75"/>
              <w:ind w:left="115"/>
              <w:rPr>
                <w:rFonts w:ascii="Arial"/>
                <w:b/>
                <w:sz w:val="28"/>
              </w:rPr>
            </w:pPr>
            <w:proofErr w:type="gramStart"/>
            <w:r w:rsidRPr="005D1D8D">
              <w:rPr>
                <w:rFonts w:ascii="Arial"/>
                <w:b/>
                <w:w w:val="90"/>
                <w:sz w:val="28"/>
              </w:rPr>
              <w:t>SSD</w:t>
            </w:r>
            <w:r w:rsidRPr="005D1D8D">
              <w:rPr>
                <w:rFonts w:ascii="Arial"/>
                <w:b/>
                <w:spacing w:val="5"/>
                <w:sz w:val="28"/>
              </w:rPr>
              <w:t xml:space="preserve"> </w:t>
            </w:r>
            <w:r w:rsidRPr="005D1D8D">
              <w:rPr>
                <w:rFonts w:ascii="Arial"/>
                <w:b/>
                <w:spacing w:val="-7"/>
                <w:sz w:val="28"/>
              </w:rPr>
              <w:t>:</w:t>
            </w:r>
            <w:proofErr w:type="gramEnd"/>
            <w:r w:rsidRPr="005D1D8D">
              <w:rPr>
                <w:rFonts w:ascii="Arial"/>
                <w:b/>
                <w:spacing w:val="-7"/>
                <w:sz w:val="28"/>
              </w:rPr>
              <w:t>-</w:t>
            </w:r>
          </w:p>
        </w:tc>
        <w:tc>
          <w:tcPr>
            <w:tcW w:w="1801" w:type="dxa"/>
            <w:tcBorders>
              <w:top w:val="single" w:sz="4" w:space="0" w:color="A4A4A4"/>
              <w:bottom w:val="single" w:sz="4" w:space="0" w:color="A4A4A4"/>
            </w:tcBorders>
            <w:shd w:val="clear" w:color="auto" w:fill="D9E1F3"/>
          </w:tcPr>
          <w:p w14:paraId="0BE8CFC7" w14:textId="77777777" w:rsidR="00A92CEB" w:rsidRPr="005D1D8D" w:rsidRDefault="00AC2904">
            <w:pPr>
              <w:pStyle w:val="TableParagraph"/>
              <w:spacing w:before="60"/>
              <w:ind w:left="391"/>
              <w:rPr>
                <w:rFonts w:ascii="Bahnschrift"/>
                <w:sz w:val="28"/>
              </w:rPr>
            </w:pPr>
            <w:r w:rsidRPr="005D1D8D">
              <w:rPr>
                <w:rFonts w:ascii="Bahnschrift"/>
                <w:sz w:val="28"/>
              </w:rPr>
              <w:t>512</w:t>
            </w:r>
            <w:r w:rsidRPr="005D1D8D">
              <w:rPr>
                <w:rFonts w:ascii="Bahnschrift"/>
                <w:spacing w:val="24"/>
                <w:sz w:val="28"/>
              </w:rPr>
              <w:t xml:space="preserve"> </w:t>
            </w:r>
            <w:r w:rsidRPr="005D1D8D">
              <w:rPr>
                <w:rFonts w:ascii="Bahnschrift"/>
                <w:spacing w:val="-5"/>
                <w:sz w:val="28"/>
              </w:rPr>
              <w:t>GB</w:t>
            </w:r>
          </w:p>
        </w:tc>
      </w:tr>
      <w:tr w:rsidR="00A92CEB" w:rsidRPr="005D1D8D" w14:paraId="116629FF" w14:textId="77777777">
        <w:trPr>
          <w:trHeight w:val="453"/>
        </w:trPr>
        <w:tc>
          <w:tcPr>
            <w:tcW w:w="2321" w:type="dxa"/>
            <w:tcBorders>
              <w:top w:val="single" w:sz="4" w:space="0" w:color="A4A4A4"/>
              <w:bottom w:val="single" w:sz="4" w:space="0" w:color="A4A4A4"/>
            </w:tcBorders>
          </w:tcPr>
          <w:p w14:paraId="7836E9DC" w14:textId="77777777" w:rsidR="00A92CEB" w:rsidRPr="005D1D8D" w:rsidRDefault="00AC2904">
            <w:pPr>
              <w:pStyle w:val="TableParagraph"/>
              <w:spacing w:before="76"/>
              <w:ind w:left="115"/>
              <w:rPr>
                <w:rFonts w:ascii="Arial"/>
                <w:b/>
                <w:sz w:val="28"/>
              </w:rPr>
            </w:pPr>
            <w:r w:rsidRPr="005D1D8D">
              <w:rPr>
                <w:rFonts w:ascii="Arial"/>
                <w:b/>
                <w:w w:val="90"/>
                <w:sz w:val="28"/>
              </w:rPr>
              <w:t>CD</w:t>
            </w:r>
            <w:r w:rsidRPr="005D1D8D">
              <w:rPr>
                <w:rFonts w:ascii="Arial"/>
                <w:b/>
                <w:spacing w:val="7"/>
                <w:sz w:val="28"/>
              </w:rPr>
              <w:t xml:space="preserve"> </w:t>
            </w:r>
            <w:proofErr w:type="gramStart"/>
            <w:r w:rsidRPr="005D1D8D">
              <w:rPr>
                <w:rFonts w:ascii="Arial"/>
                <w:b/>
                <w:w w:val="90"/>
                <w:sz w:val="28"/>
              </w:rPr>
              <w:t>Drive</w:t>
            </w:r>
            <w:r w:rsidRPr="005D1D8D">
              <w:rPr>
                <w:rFonts w:ascii="Arial"/>
                <w:b/>
                <w:spacing w:val="4"/>
                <w:sz w:val="28"/>
              </w:rPr>
              <w:t xml:space="preserve"> </w:t>
            </w:r>
            <w:r w:rsidRPr="005D1D8D">
              <w:rPr>
                <w:rFonts w:ascii="Arial"/>
                <w:b/>
                <w:spacing w:val="-5"/>
                <w:w w:val="90"/>
                <w:sz w:val="28"/>
              </w:rPr>
              <w:t>:</w:t>
            </w:r>
            <w:proofErr w:type="gramEnd"/>
            <w:r w:rsidRPr="005D1D8D">
              <w:rPr>
                <w:rFonts w:ascii="Arial"/>
                <w:b/>
                <w:spacing w:val="-5"/>
                <w:w w:val="90"/>
                <w:sz w:val="28"/>
              </w:rPr>
              <w:t>-</w:t>
            </w:r>
          </w:p>
        </w:tc>
        <w:tc>
          <w:tcPr>
            <w:tcW w:w="1801" w:type="dxa"/>
            <w:tcBorders>
              <w:top w:val="single" w:sz="4" w:space="0" w:color="A4A4A4"/>
              <w:bottom w:val="single" w:sz="4" w:space="0" w:color="A4A4A4"/>
            </w:tcBorders>
          </w:tcPr>
          <w:p w14:paraId="6DB69B06" w14:textId="77777777" w:rsidR="00A92CEB" w:rsidRPr="005D1D8D" w:rsidRDefault="00AC2904">
            <w:pPr>
              <w:pStyle w:val="TableParagraph"/>
              <w:spacing w:before="76"/>
              <w:ind w:left="391"/>
              <w:rPr>
                <w:rFonts w:ascii="Arial"/>
                <w:b/>
                <w:sz w:val="28"/>
              </w:rPr>
            </w:pPr>
            <w:r w:rsidRPr="005D1D8D">
              <w:rPr>
                <w:rFonts w:ascii="Arial"/>
                <w:b/>
                <w:spacing w:val="-10"/>
                <w:w w:val="145"/>
                <w:sz w:val="28"/>
              </w:rPr>
              <w:t>-</w:t>
            </w:r>
          </w:p>
        </w:tc>
      </w:tr>
      <w:tr w:rsidR="00A92CEB" w:rsidRPr="005D1D8D" w14:paraId="179DA196" w14:textId="77777777">
        <w:trPr>
          <w:trHeight w:val="453"/>
        </w:trPr>
        <w:tc>
          <w:tcPr>
            <w:tcW w:w="2321" w:type="dxa"/>
            <w:tcBorders>
              <w:top w:val="single" w:sz="4" w:space="0" w:color="A4A4A4"/>
              <w:bottom w:val="single" w:sz="4" w:space="0" w:color="A4A4A4"/>
            </w:tcBorders>
            <w:shd w:val="clear" w:color="auto" w:fill="D9E1F3"/>
          </w:tcPr>
          <w:p w14:paraId="1765D602" w14:textId="77777777" w:rsidR="00A92CEB" w:rsidRPr="005D1D8D" w:rsidRDefault="00AC2904">
            <w:pPr>
              <w:pStyle w:val="TableParagraph"/>
              <w:spacing w:before="75"/>
              <w:ind w:left="115"/>
              <w:rPr>
                <w:rFonts w:ascii="Arial"/>
                <w:b/>
                <w:sz w:val="28"/>
              </w:rPr>
            </w:pPr>
            <w:r w:rsidRPr="005D1D8D">
              <w:rPr>
                <w:rFonts w:ascii="Arial"/>
                <w:b/>
                <w:w w:val="90"/>
                <w:sz w:val="28"/>
              </w:rPr>
              <w:t>Key</w:t>
            </w:r>
            <w:r w:rsidRPr="005D1D8D">
              <w:rPr>
                <w:rFonts w:ascii="Arial"/>
                <w:b/>
                <w:spacing w:val="4"/>
                <w:sz w:val="28"/>
              </w:rPr>
              <w:t xml:space="preserve"> </w:t>
            </w:r>
            <w:proofErr w:type="gramStart"/>
            <w:r w:rsidRPr="005D1D8D">
              <w:rPr>
                <w:rFonts w:ascii="Arial"/>
                <w:b/>
                <w:w w:val="90"/>
                <w:sz w:val="28"/>
              </w:rPr>
              <w:t>Board</w:t>
            </w:r>
            <w:r w:rsidRPr="005D1D8D">
              <w:rPr>
                <w:rFonts w:ascii="Arial"/>
                <w:b/>
                <w:spacing w:val="6"/>
                <w:sz w:val="28"/>
              </w:rPr>
              <w:t xml:space="preserve"> </w:t>
            </w:r>
            <w:r w:rsidRPr="005D1D8D">
              <w:rPr>
                <w:rFonts w:ascii="Arial"/>
                <w:b/>
                <w:spacing w:val="-5"/>
                <w:w w:val="90"/>
                <w:sz w:val="28"/>
              </w:rPr>
              <w:t>:</w:t>
            </w:r>
            <w:proofErr w:type="gramEnd"/>
            <w:r w:rsidRPr="005D1D8D">
              <w:rPr>
                <w:rFonts w:ascii="Arial"/>
                <w:b/>
                <w:spacing w:val="-5"/>
                <w:w w:val="90"/>
                <w:sz w:val="28"/>
              </w:rPr>
              <w:t>-</w:t>
            </w:r>
          </w:p>
        </w:tc>
        <w:tc>
          <w:tcPr>
            <w:tcW w:w="1801" w:type="dxa"/>
            <w:tcBorders>
              <w:top w:val="single" w:sz="4" w:space="0" w:color="A4A4A4"/>
              <w:bottom w:val="single" w:sz="4" w:space="0" w:color="A4A4A4"/>
            </w:tcBorders>
            <w:shd w:val="clear" w:color="auto" w:fill="D9E1F3"/>
          </w:tcPr>
          <w:p w14:paraId="38CFD14F" w14:textId="77777777" w:rsidR="00A92CEB" w:rsidRPr="005D1D8D" w:rsidRDefault="00AC2904">
            <w:pPr>
              <w:pStyle w:val="TableParagraph"/>
              <w:spacing w:before="60"/>
              <w:ind w:left="391"/>
              <w:rPr>
                <w:rFonts w:ascii="Bahnschrift"/>
                <w:sz w:val="28"/>
              </w:rPr>
            </w:pPr>
            <w:r w:rsidRPr="005D1D8D">
              <w:rPr>
                <w:rFonts w:ascii="Bahnschrift"/>
                <w:spacing w:val="-2"/>
                <w:sz w:val="28"/>
              </w:rPr>
              <w:t>Logitech</w:t>
            </w:r>
          </w:p>
        </w:tc>
      </w:tr>
      <w:tr w:rsidR="00A92CEB" w:rsidRPr="005D1D8D" w14:paraId="722C0A3E" w14:textId="77777777">
        <w:trPr>
          <w:trHeight w:val="455"/>
        </w:trPr>
        <w:tc>
          <w:tcPr>
            <w:tcW w:w="2321" w:type="dxa"/>
            <w:tcBorders>
              <w:top w:val="single" w:sz="4" w:space="0" w:color="A4A4A4"/>
              <w:bottom w:val="single" w:sz="4" w:space="0" w:color="A4A4A4"/>
            </w:tcBorders>
          </w:tcPr>
          <w:p w14:paraId="154CC1D3" w14:textId="77777777" w:rsidR="00A92CEB" w:rsidRPr="005D1D8D" w:rsidRDefault="00AC2904">
            <w:pPr>
              <w:pStyle w:val="TableParagraph"/>
              <w:spacing w:before="75"/>
              <w:ind w:left="115"/>
              <w:rPr>
                <w:rFonts w:ascii="Arial"/>
                <w:b/>
                <w:sz w:val="28"/>
              </w:rPr>
            </w:pPr>
            <w:proofErr w:type="gramStart"/>
            <w:r w:rsidRPr="005D1D8D">
              <w:rPr>
                <w:rFonts w:ascii="Arial"/>
                <w:b/>
                <w:w w:val="90"/>
                <w:sz w:val="28"/>
              </w:rPr>
              <w:t>Mouse</w:t>
            </w:r>
            <w:r w:rsidRPr="005D1D8D">
              <w:rPr>
                <w:rFonts w:ascii="Arial"/>
                <w:b/>
                <w:spacing w:val="18"/>
                <w:sz w:val="28"/>
              </w:rPr>
              <w:t xml:space="preserve"> </w:t>
            </w:r>
            <w:r w:rsidRPr="005D1D8D">
              <w:rPr>
                <w:rFonts w:ascii="Arial"/>
                <w:b/>
                <w:spacing w:val="-5"/>
                <w:sz w:val="28"/>
              </w:rPr>
              <w:t>:</w:t>
            </w:r>
            <w:proofErr w:type="gramEnd"/>
            <w:r w:rsidRPr="005D1D8D">
              <w:rPr>
                <w:rFonts w:ascii="Arial"/>
                <w:b/>
                <w:spacing w:val="-5"/>
                <w:sz w:val="28"/>
              </w:rPr>
              <w:t>-</w:t>
            </w:r>
          </w:p>
        </w:tc>
        <w:tc>
          <w:tcPr>
            <w:tcW w:w="1801" w:type="dxa"/>
            <w:tcBorders>
              <w:top w:val="single" w:sz="4" w:space="0" w:color="A4A4A4"/>
              <w:bottom w:val="single" w:sz="4" w:space="0" w:color="A4A4A4"/>
            </w:tcBorders>
          </w:tcPr>
          <w:p w14:paraId="3CB47652" w14:textId="77777777" w:rsidR="00A92CEB" w:rsidRPr="005D1D8D" w:rsidRDefault="00AC2904">
            <w:pPr>
              <w:pStyle w:val="TableParagraph"/>
              <w:spacing w:before="60"/>
              <w:ind w:left="391"/>
              <w:rPr>
                <w:rFonts w:ascii="Bahnschrift"/>
                <w:sz w:val="28"/>
              </w:rPr>
            </w:pPr>
            <w:r w:rsidRPr="005D1D8D">
              <w:rPr>
                <w:rFonts w:ascii="Bahnschrift"/>
                <w:spacing w:val="-2"/>
                <w:sz w:val="28"/>
              </w:rPr>
              <w:t>Logitech</w:t>
            </w:r>
          </w:p>
        </w:tc>
      </w:tr>
    </w:tbl>
    <w:p w14:paraId="1E91E04A" w14:textId="77777777" w:rsidR="00A92CEB" w:rsidRPr="005D1D8D" w:rsidRDefault="00A92CEB">
      <w:pPr>
        <w:rPr>
          <w:sz w:val="28"/>
        </w:rPr>
        <w:sectPr w:rsidR="00A92CEB" w:rsidRPr="005D1D8D">
          <w:headerReference w:type="default" r:id="rId17"/>
          <w:footerReference w:type="default" r:id="rId18"/>
          <w:pgSz w:w="11910" w:h="16840"/>
          <w:pgMar w:top="2760" w:right="860" w:bottom="1440" w:left="880" w:header="0" w:footer="1242" w:gutter="0"/>
          <w:cols w:space="720"/>
        </w:sectPr>
      </w:pPr>
    </w:p>
    <w:p w14:paraId="5D5642C9" w14:textId="77777777" w:rsidR="00A92CEB" w:rsidRPr="005D1D8D" w:rsidRDefault="00AC2904">
      <w:pPr>
        <w:pStyle w:val="Heading5"/>
        <w:spacing w:before="299"/>
        <w:ind w:left="200" w:firstLine="0"/>
        <w:rPr>
          <w:rFonts w:ascii="Verdana"/>
        </w:rPr>
      </w:pPr>
      <w:r w:rsidRPr="005D1D8D">
        <w:rPr>
          <w:rFonts w:ascii="Verdana"/>
        </w:rPr>
        <w:lastRenderedPageBreak/>
        <w:t>Feasibility</w:t>
      </w:r>
      <w:r w:rsidRPr="005D1D8D">
        <w:rPr>
          <w:rFonts w:ascii="Verdana"/>
          <w:spacing w:val="-15"/>
        </w:rPr>
        <w:t xml:space="preserve"> </w:t>
      </w:r>
      <w:proofErr w:type="gramStart"/>
      <w:r w:rsidRPr="005D1D8D">
        <w:rPr>
          <w:rFonts w:ascii="Verdana"/>
        </w:rPr>
        <w:t>Study</w:t>
      </w:r>
      <w:r w:rsidRPr="005D1D8D">
        <w:rPr>
          <w:rFonts w:ascii="Verdana"/>
          <w:spacing w:val="-14"/>
        </w:rPr>
        <w:t xml:space="preserve"> </w:t>
      </w:r>
      <w:r w:rsidRPr="005D1D8D">
        <w:rPr>
          <w:rFonts w:ascii="Verdana"/>
          <w:spacing w:val="-10"/>
        </w:rPr>
        <w:t>:</w:t>
      </w:r>
      <w:proofErr w:type="gramEnd"/>
    </w:p>
    <w:p w14:paraId="514CF2EF" w14:textId="77777777" w:rsidR="00A92CEB" w:rsidRPr="005D1D8D" w:rsidRDefault="00AC2904">
      <w:pPr>
        <w:spacing w:before="189" w:line="259" w:lineRule="auto"/>
        <w:ind w:left="200" w:right="215" w:firstLine="1130"/>
        <w:jc w:val="both"/>
        <w:rPr>
          <w:rFonts w:ascii="Calisto MT" w:hAnsi="Calisto MT" w:cs="Calisto MT"/>
          <w:sz w:val="28"/>
        </w:rPr>
      </w:pPr>
      <w:r w:rsidRPr="005D1D8D">
        <w:rPr>
          <w:rFonts w:ascii="Calisto MT" w:hAnsi="Calisto MT" w:cs="Calisto MT"/>
          <w:sz w:val="28"/>
        </w:rPr>
        <w:t>The main aim of feasibility study is to determine whether developing the product is financial and technically feasible. The feasibility study involves analysis of the problem and collection of the data which would be input to the system the processing required to be carried out on these data, the output data required to be produced by the system, as well as study of various constrains</w:t>
      </w:r>
      <w:r w:rsidRPr="005D1D8D">
        <w:rPr>
          <w:rFonts w:ascii="Calisto MT" w:hAnsi="Calisto MT" w:cs="Calisto MT"/>
          <w:spacing w:val="80"/>
          <w:w w:val="150"/>
          <w:sz w:val="28"/>
        </w:rPr>
        <w:t xml:space="preserve"> </w:t>
      </w:r>
      <w:r w:rsidRPr="005D1D8D">
        <w:rPr>
          <w:rFonts w:ascii="Calisto MT" w:hAnsi="Calisto MT" w:cs="Calisto MT"/>
          <w:sz w:val="28"/>
        </w:rPr>
        <w:t>on the</w:t>
      </w:r>
      <w:r w:rsidRPr="005D1D8D">
        <w:rPr>
          <w:rFonts w:ascii="Calisto MT" w:hAnsi="Calisto MT" w:cs="Calisto MT"/>
          <w:spacing w:val="40"/>
          <w:sz w:val="28"/>
        </w:rPr>
        <w:t xml:space="preserve"> </w:t>
      </w:r>
      <w:r w:rsidRPr="005D1D8D">
        <w:rPr>
          <w:rFonts w:ascii="Calisto MT" w:hAnsi="Calisto MT" w:cs="Calisto MT"/>
          <w:sz w:val="28"/>
        </w:rPr>
        <w:t>behavior of</w:t>
      </w:r>
      <w:r w:rsidRPr="005D1D8D">
        <w:rPr>
          <w:rFonts w:ascii="Calisto MT" w:hAnsi="Calisto MT" w:cs="Calisto MT"/>
          <w:spacing w:val="40"/>
          <w:sz w:val="28"/>
        </w:rPr>
        <w:t xml:space="preserve"> </w:t>
      </w:r>
      <w:r w:rsidRPr="005D1D8D">
        <w:rPr>
          <w:rFonts w:ascii="Calisto MT" w:hAnsi="Calisto MT" w:cs="Calisto MT"/>
          <w:sz w:val="28"/>
        </w:rPr>
        <w:t>the</w:t>
      </w:r>
      <w:r w:rsidRPr="005D1D8D">
        <w:rPr>
          <w:rFonts w:ascii="Calisto MT" w:hAnsi="Calisto MT" w:cs="Calisto MT"/>
          <w:spacing w:val="40"/>
          <w:sz w:val="28"/>
        </w:rPr>
        <w:t xml:space="preserve"> </w:t>
      </w:r>
      <w:r w:rsidRPr="005D1D8D">
        <w:rPr>
          <w:rFonts w:ascii="Calisto MT" w:hAnsi="Calisto MT" w:cs="Calisto MT"/>
          <w:sz w:val="28"/>
        </w:rPr>
        <w:t>system.</w:t>
      </w:r>
    </w:p>
    <w:p w14:paraId="10109378" w14:textId="77777777" w:rsidR="00A92CEB" w:rsidRPr="005D1D8D" w:rsidRDefault="00A92CEB">
      <w:pPr>
        <w:pStyle w:val="BodyText"/>
        <w:spacing w:before="64"/>
        <w:rPr>
          <w:sz w:val="28"/>
        </w:rPr>
      </w:pPr>
    </w:p>
    <w:p w14:paraId="66F6117F" w14:textId="77777777" w:rsidR="00A92CEB" w:rsidRPr="005D1D8D" w:rsidRDefault="00AC2904">
      <w:pPr>
        <w:pStyle w:val="Heading5"/>
        <w:spacing w:before="1"/>
        <w:ind w:left="200" w:firstLine="0"/>
        <w:rPr>
          <w:rFonts w:ascii="Verdana"/>
        </w:rPr>
      </w:pPr>
      <w:r w:rsidRPr="005D1D8D">
        <w:rPr>
          <w:rFonts w:ascii="Verdana"/>
        </w:rPr>
        <w:t>Requirement</w:t>
      </w:r>
      <w:r w:rsidRPr="005D1D8D">
        <w:rPr>
          <w:rFonts w:ascii="Verdana"/>
          <w:spacing w:val="-17"/>
        </w:rPr>
        <w:t xml:space="preserve"> </w:t>
      </w:r>
      <w:r w:rsidRPr="005D1D8D">
        <w:rPr>
          <w:rFonts w:ascii="Verdana"/>
        </w:rPr>
        <w:t>Analysis</w:t>
      </w:r>
      <w:r w:rsidRPr="005D1D8D">
        <w:rPr>
          <w:rFonts w:ascii="Verdana"/>
          <w:spacing w:val="-19"/>
        </w:rPr>
        <w:t xml:space="preserve"> </w:t>
      </w:r>
      <w:r w:rsidRPr="005D1D8D">
        <w:rPr>
          <w:rFonts w:ascii="Verdana"/>
        </w:rPr>
        <w:t>&amp;</w:t>
      </w:r>
      <w:r w:rsidRPr="005D1D8D">
        <w:rPr>
          <w:rFonts w:ascii="Verdana"/>
          <w:spacing w:val="-19"/>
        </w:rPr>
        <w:t xml:space="preserve"> </w:t>
      </w:r>
      <w:proofErr w:type="gramStart"/>
      <w:r w:rsidRPr="005D1D8D">
        <w:rPr>
          <w:rFonts w:ascii="Verdana"/>
        </w:rPr>
        <w:t>Specification</w:t>
      </w:r>
      <w:r w:rsidRPr="005D1D8D">
        <w:rPr>
          <w:rFonts w:ascii="Verdana"/>
          <w:spacing w:val="-20"/>
        </w:rPr>
        <w:t xml:space="preserve"> </w:t>
      </w:r>
      <w:r w:rsidRPr="005D1D8D">
        <w:rPr>
          <w:rFonts w:ascii="Verdana"/>
          <w:spacing w:val="-10"/>
        </w:rPr>
        <w:t>:</w:t>
      </w:r>
      <w:proofErr w:type="gramEnd"/>
    </w:p>
    <w:p w14:paraId="090A2A1A" w14:textId="77777777" w:rsidR="00A92CEB" w:rsidRPr="005D1D8D" w:rsidRDefault="00AC2904">
      <w:pPr>
        <w:spacing w:before="189" w:line="259" w:lineRule="auto"/>
        <w:ind w:left="200" w:right="217" w:firstLine="1140"/>
        <w:jc w:val="both"/>
        <w:rPr>
          <w:rFonts w:ascii="Arial Unicode MS" w:eastAsia="Arial Unicode MS" w:hAnsi="Arial Unicode MS" w:cs="Arial Unicode MS"/>
          <w:sz w:val="28"/>
        </w:rPr>
      </w:pPr>
      <w:r w:rsidRPr="005D1D8D">
        <w:rPr>
          <w:rFonts w:ascii="Arial Unicode MS" w:eastAsia="Arial Unicode MS" w:hAnsi="Arial Unicode MS" w:cs="Arial Unicode MS" w:hint="eastAsia"/>
          <w:sz w:val="28"/>
        </w:rPr>
        <w:t>The goal of requirement analysis and specification phase to clearly understand the exact requirement of proprietor and to systematically organize these</w:t>
      </w:r>
      <w:r w:rsidRPr="005D1D8D">
        <w:rPr>
          <w:rFonts w:ascii="Arial Unicode MS" w:eastAsia="Arial Unicode MS" w:hAnsi="Arial Unicode MS" w:cs="Arial Unicode MS" w:hint="eastAsia"/>
          <w:spacing w:val="40"/>
          <w:sz w:val="28"/>
        </w:rPr>
        <w:t xml:space="preserve"> </w:t>
      </w:r>
      <w:r w:rsidRPr="005D1D8D">
        <w:rPr>
          <w:rFonts w:ascii="Arial Unicode MS" w:eastAsia="Arial Unicode MS" w:hAnsi="Arial Unicode MS" w:cs="Arial Unicode MS" w:hint="eastAsia"/>
          <w:sz w:val="28"/>
        </w:rPr>
        <w:t>requirements</w:t>
      </w:r>
      <w:r w:rsidRPr="005D1D8D">
        <w:rPr>
          <w:rFonts w:ascii="Arial Unicode MS" w:eastAsia="Arial Unicode MS" w:hAnsi="Arial Unicode MS" w:cs="Arial Unicode MS" w:hint="eastAsia"/>
          <w:spacing w:val="40"/>
          <w:sz w:val="28"/>
        </w:rPr>
        <w:t xml:space="preserve"> </w:t>
      </w:r>
      <w:r w:rsidRPr="005D1D8D">
        <w:rPr>
          <w:rFonts w:ascii="Arial Unicode MS" w:eastAsia="Arial Unicode MS" w:hAnsi="Arial Unicode MS" w:cs="Arial Unicode MS" w:hint="eastAsia"/>
          <w:sz w:val="28"/>
        </w:rPr>
        <w:t>into</w:t>
      </w:r>
      <w:r w:rsidRPr="005D1D8D">
        <w:rPr>
          <w:rFonts w:ascii="Arial Unicode MS" w:eastAsia="Arial Unicode MS" w:hAnsi="Arial Unicode MS" w:cs="Arial Unicode MS" w:hint="eastAsia"/>
          <w:spacing w:val="40"/>
          <w:sz w:val="28"/>
        </w:rPr>
        <w:t xml:space="preserve"> </w:t>
      </w:r>
      <w:r w:rsidRPr="005D1D8D">
        <w:rPr>
          <w:rFonts w:ascii="Arial Unicode MS" w:eastAsia="Arial Unicode MS" w:hAnsi="Arial Unicode MS" w:cs="Arial Unicode MS" w:hint="eastAsia"/>
          <w:sz w:val="28"/>
        </w:rPr>
        <w:t>specific document.</w:t>
      </w:r>
    </w:p>
    <w:p w14:paraId="65FDEFAD" w14:textId="77777777" w:rsidR="00A92CEB" w:rsidRPr="005D1D8D" w:rsidRDefault="00AC2904">
      <w:pPr>
        <w:spacing w:before="159" w:line="259" w:lineRule="auto"/>
        <w:ind w:left="200" w:right="216" w:firstLine="1094"/>
        <w:jc w:val="both"/>
        <w:rPr>
          <w:rFonts w:ascii="Arial Unicode MS" w:eastAsia="Arial Unicode MS" w:hAnsi="Arial Unicode MS" w:cs="Arial Unicode MS"/>
          <w:sz w:val="28"/>
        </w:rPr>
      </w:pPr>
      <w:r w:rsidRPr="005D1D8D">
        <w:rPr>
          <w:rFonts w:ascii="Arial Unicode MS" w:eastAsia="Arial Unicode MS" w:hAnsi="Arial Unicode MS" w:cs="Arial Unicode MS" w:hint="eastAsia"/>
          <w:sz w:val="28"/>
        </w:rPr>
        <w:t xml:space="preserve">Requirement analysis </w:t>
      </w:r>
      <w:proofErr w:type="gramStart"/>
      <w:r w:rsidRPr="005D1D8D">
        <w:rPr>
          <w:rFonts w:ascii="Arial Unicode MS" w:eastAsia="Arial Unicode MS" w:hAnsi="Arial Unicode MS" w:cs="Arial Unicode MS" w:hint="eastAsia"/>
          <w:sz w:val="28"/>
        </w:rPr>
        <w:t>involve</w:t>
      </w:r>
      <w:proofErr w:type="gramEnd"/>
      <w:r w:rsidRPr="005D1D8D">
        <w:rPr>
          <w:rFonts w:ascii="Arial Unicode MS" w:eastAsia="Arial Unicode MS" w:hAnsi="Arial Unicode MS" w:cs="Arial Unicode MS" w:hint="eastAsia"/>
          <w:sz w:val="28"/>
        </w:rPr>
        <w:t xml:space="preserve"> obtained a clear and through understanding of the developed with view to removing all ambiguities and inconsistencies</w:t>
      </w:r>
      <w:r w:rsidRPr="005D1D8D">
        <w:rPr>
          <w:rFonts w:ascii="Arial Unicode MS" w:eastAsia="Arial Unicode MS" w:hAnsi="Arial Unicode MS" w:cs="Arial Unicode MS" w:hint="eastAsia"/>
          <w:spacing w:val="40"/>
          <w:sz w:val="28"/>
        </w:rPr>
        <w:t xml:space="preserve"> </w:t>
      </w:r>
      <w:r w:rsidRPr="005D1D8D">
        <w:rPr>
          <w:rFonts w:ascii="Arial Unicode MS" w:eastAsia="Arial Unicode MS" w:hAnsi="Arial Unicode MS" w:cs="Arial Unicode MS" w:hint="eastAsia"/>
          <w:sz w:val="28"/>
        </w:rPr>
        <w:t>from</w:t>
      </w:r>
      <w:r w:rsidRPr="005D1D8D">
        <w:rPr>
          <w:rFonts w:ascii="Arial Unicode MS" w:eastAsia="Arial Unicode MS" w:hAnsi="Arial Unicode MS" w:cs="Arial Unicode MS" w:hint="eastAsia"/>
          <w:spacing w:val="40"/>
          <w:sz w:val="28"/>
        </w:rPr>
        <w:t xml:space="preserve"> </w:t>
      </w:r>
      <w:r w:rsidRPr="005D1D8D">
        <w:rPr>
          <w:rFonts w:ascii="Arial Unicode MS" w:eastAsia="Arial Unicode MS" w:hAnsi="Arial Unicode MS" w:cs="Arial Unicode MS" w:hint="eastAsia"/>
          <w:sz w:val="28"/>
        </w:rPr>
        <w:t>the</w:t>
      </w:r>
      <w:r w:rsidRPr="005D1D8D">
        <w:rPr>
          <w:rFonts w:ascii="Arial Unicode MS" w:eastAsia="Arial Unicode MS" w:hAnsi="Arial Unicode MS" w:cs="Arial Unicode MS" w:hint="eastAsia"/>
          <w:spacing w:val="40"/>
          <w:sz w:val="28"/>
        </w:rPr>
        <w:t xml:space="preserve"> </w:t>
      </w:r>
      <w:r w:rsidRPr="005D1D8D">
        <w:rPr>
          <w:rFonts w:ascii="Arial Unicode MS" w:eastAsia="Arial Unicode MS" w:hAnsi="Arial Unicode MS" w:cs="Arial Unicode MS" w:hint="eastAsia"/>
          <w:sz w:val="28"/>
        </w:rPr>
        <w:t>initial</w:t>
      </w:r>
      <w:r w:rsidRPr="005D1D8D">
        <w:rPr>
          <w:rFonts w:ascii="Arial Unicode MS" w:eastAsia="Arial Unicode MS" w:hAnsi="Arial Unicode MS" w:cs="Arial Unicode MS" w:hint="eastAsia"/>
          <w:spacing w:val="40"/>
          <w:sz w:val="28"/>
        </w:rPr>
        <w:t xml:space="preserve"> </w:t>
      </w:r>
      <w:r w:rsidRPr="005D1D8D">
        <w:rPr>
          <w:rFonts w:ascii="Arial Unicode MS" w:eastAsia="Arial Unicode MS" w:hAnsi="Arial Unicode MS" w:cs="Arial Unicode MS" w:hint="eastAsia"/>
          <w:sz w:val="28"/>
        </w:rPr>
        <w:t>client</w:t>
      </w:r>
      <w:r w:rsidRPr="005D1D8D">
        <w:rPr>
          <w:rFonts w:ascii="Arial Unicode MS" w:eastAsia="Arial Unicode MS" w:hAnsi="Arial Unicode MS" w:cs="Arial Unicode MS" w:hint="eastAsia"/>
          <w:spacing w:val="40"/>
          <w:sz w:val="28"/>
        </w:rPr>
        <w:t xml:space="preserve"> </w:t>
      </w:r>
      <w:r w:rsidRPr="005D1D8D">
        <w:rPr>
          <w:rFonts w:ascii="Arial Unicode MS" w:eastAsia="Arial Unicode MS" w:hAnsi="Arial Unicode MS" w:cs="Arial Unicode MS" w:hint="eastAsia"/>
          <w:sz w:val="28"/>
        </w:rPr>
        <w:t>perception</w:t>
      </w:r>
      <w:r w:rsidRPr="005D1D8D">
        <w:rPr>
          <w:rFonts w:ascii="Arial Unicode MS" w:eastAsia="Arial Unicode MS" w:hAnsi="Arial Unicode MS" w:cs="Arial Unicode MS" w:hint="eastAsia"/>
          <w:spacing w:val="40"/>
          <w:sz w:val="28"/>
        </w:rPr>
        <w:t xml:space="preserve"> </w:t>
      </w:r>
      <w:r w:rsidRPr="005D1D8D">
        <w:rPr>
          <w:rFonts w:ascii="Arial Unicode MS" w:eastAsia="Arial Unicode MS" w:hAnsi="Arial Unicode MS" w:cs="Arial Unicode MS" w:hint="eastAsia"/>
          <w:sz w:val="28"/>
        </w:rPr>
        <w:t>of</w:t>
      </w:r>
      <w:r w:rsidRPr="005D1D8D">
        <w:rPr>
          <w:rFonts w:ascii="Arial Unicode MS" w:eastAsia="Arial Unicode MS" w:hAnsi="Arial Unicode MS" w:cs="Arial Unicode MS" w:hint="eastAsia"/>
          <w:spacing w:val="40"/>
          <w:sz w:val="28"/>
        </w:rPr>
        <w:t xml:space="preserve"> </w:t>
      </w:r>
      <w:r w:rsidRPr="005D1D8D">
        <w:rPr>
          <w:rFonts w:ascii="Arial Unicode MS" w:eastAsia="Arial Unicode MS" w:hAnsi="Arial Unicode MS" w:cs="Arial Unicode MS" w:hint="eastAsia"/>
          <w:sz w:val="28"/>
        </w:rPr>
        <w:t>the</w:t>
      </w:r>
      <w:r w:rsidRPr="005D1D8D">
        <w:rPr>
          <w:rFonts w:ascii="Arial Unicode MS" w:eastAsia="Arial Unicode MS" w:hAnsi="Arial Unicode MS" w:cs="Arial Unicode MS" w:hint="eastAsia"/>
          <w:spacing w:val="40"/>
          <w:sz w:val="28"/>
        </w:rPr>
        <w:t xml:space="preserve"> </w:t>
      </w:r>
      <w:r w:rsidRPr="005D1D8D">
        <w:rPr>
          <w:rFonts w:ascii="Arial Unicode MS" w:eastAsia="Arial Unicode MS" w:hAnsi="Arial Unicode MS" w:cs="Arial Unicode MS" w:hint="eastAsia"/>
          <w:sz w:val="28"/>
        </w:rPr>
        <w:t>problem.</w:t>
      </w:r>
    </w:p>
    <w:p w14:paraId="59E09D95" w14:textId="77777777" w:rsidR="00A92CEB" w:rsidRPr="005D1D8D" w:rsidRDefault="00A92CEB">
      <w:pPr>
        <w:pStyle w:val="BodyText"/>
        <w:rPr>
          <w:sz w:val="20"/>
        </w:rPr>
      </w:pPr>
    </w:p>
    <w:p w14:paraId="190A3FE3" w14:textId="77777777" w:rsidR="00A92CEB" w:rsidRPr="005D1D8D" w:rsidRDefault="00AC2904">
      <w:pPr>
        <w:pStyle w:val="BodyText"/>
        <w:spacing w:before="105"/>
        <w:rPr>
          <w:sz w:val="20"/>
        </w:rPr>
      </w:pPr>
      <w:r w:rsidRPr="005D1D8D">
        <w:rPr>
          <w:noProof/>
        </w:rPr>
        <mc:AlternateContent>
          <mc:Choice Requires="wpg">
            <w:drawing>
              <wp:anchor distT="0" distB="0" distL="0" distR="0" simplePos="0" relativeHeight="251658245" behindDoc="1" locked="0" layoutInCell="1" allowOverlap="1" wp14:anchorId="674C09F7" wp14:editId="2000C5BC">
                <wp:simplePos x="0" y="0"/>
                <wp:positionH relativeFrom="page">
                  <wp:posOffset>650240</wp:posOffset>
                </wp:positionH>
                <wp:positionV relativeFrom="paragraph">
                  <wp:posOffset>234315</wp:posOffset>
                </wp:positionV>
                <wp:extent cx="6298565" cy="554990"/>
                <wp:effectExtent l="0" t="0" r="0" b="0"/>
                <wp:wrapTopAndBottom/>
                <wp:docPr id="130" name="Group 130"/>
                <wp:cNvGraphicFramePr/>
                <a:graphic xmlns:a="http://schemas.openxmlformats.org/drawingml/2006/main">
                  <a:graphicData uri="http://schemas.microsoft.com/office/word/2010/wordprocessingGroup">
                    <wpg:wgp>
                      <wpg:cNvGrpSpPr/>
                      <wpg:grpSpPr>
                        <a:xfrm>
                          <a:off x="0" y="0"/>
                          <a:ext cx="6298565" cy="554990"/>
                          <a:chOff x="0" y="0"/>
                          <a:chExt cx="6298565" cy="554990"/>
                        </a:xfrm>
                      </wpg:grpSpPr>
                      <pic:pic xmlns:pic="http://schemas.openxmlformats.org/drawingml/2006/picture">
                        <pic:nvPicPr>
                          <pic:cNvPr id="131" name="Image 131"/>
                          <pic:cNvPicPr/>
                        </pic:nvPicPr>
                        <pic:blipFill>
                          <a:blip r:embed="rId19" cstate="print"/>
                          <a:stretch>
                            <a:fillRect/>
                          </a:stretch>
                        </pic:blipFill>
                        <pic:spPr>
                          <a:xfrm>
                            <a:off x="0" y="0"/>
                            <a:ext cx="6297959" cy="554388"/>
                          </a:xfrm>
                          <a:prstGeom prst="rect">
                            <a:avLst/>
                          </a:prstGeom>
                        </pic:spPr>
                      </pic:pic>
                      <wps:wsp>
                        <wps:cNvPr id="132" name="Textbox 132"/>
                        <wps:cNvSpPr txBox="1"/>
                        <wps:spPr>
                          <a:xfrm>
                            <a:off x="0" y="0"/>
                            <a:ext cx="6298565" cy="554990"/>
                          </a:xfrm>
                          <a:prstGeom prst="rect">
                            <a:avLst/>
                          </a:prstGeom>
                        </wps:spPr>
                        <wps:txbx>
                          <w:txbxContent>
                            <w:p w14:paraId="22764A0B" w14:textId="77777777" w:rsidR="00A92CEB" w:rsidRPr="005D1D8D" w:rsidRDefault="00AC2904">
                              <w:pPr>
                                <w:spacing w:before="133"/>
                                <w:ind w:left="5" w:right="6"/>
                                <w:jc w:val="center"/>
                                <w:rPr>
                                  <w:rFonts w:ascii="Verdana"/>
                                  <w:b/>
                                  <w:sz w:val="44"/>
                                </w:rPr>
                              </w:pPr>
                              <w:r w:rsidRPr="005D1D8D">
                                <w:rPr>
                                  <w:rFonts w:ascii="Verdana"/>
                                  <w:b/>
                                  <w:color w:val="FFFFFF"/>
                                  <w:sz w:val="44"/>
                                </w:rPr>
                                <w:t>Information</w:t>
                              </w:r>
                              <w:r w:rsidRPr="005D1D8D">
                                <w:rPr>
                                  <w:rFonts w:ascii="Verdana"/>
                                  <w:b/>
                                  <w:color w:val="FFFFFF"/>
                                  <w:spacing w:val="-34"/>
                                  <w:sz w:val="44"/>
                                </w:rPr>
                                <w:t xml:space="preserve"> </w:t>
                              </w:r>
                              <w:r w:rsidRPr="005D1D8D">
                                <w:rPr>
                                  <w:rFonts w:ascii="Verdana"/>
                                  <w:b/>
                                  <w:color w:val="FFFFFF"/>
                                  <w:spacing w:val="-2"/>
                                  <w:sz w:val="44"/>
                                </w:rPr>
                                <w:t>Gathering</w:t>
                              </w:r>
                            </w:p>
                          </w:txbxContent>
                        </wps:txbx>
                        <wps:bodyPr wrap="square" lIns="0" tIns="0" rIns="0" bIns="0" rtlCol="0">
                          <a:noAutofit/>
                        </wps:bodyPr>
                      </wps:wsp>
                    </wpg:wgp>
                  </a:graphicData>
                </a:graphic>
              </wp:anchor>
            </w:drawing>
          </mc:Choice>
          <mc:Fallback>
            <w:pict>
              <v:group w14:anchorId="674C09F7" id="Group 130" o:spid="_x0000_s1029" style="position:absolute;margin-left:51.2pt;margin-top:18.45pt;width:495.95pt;height:43.7pt;z-index:-251658235;mso-wrap-distance-left:0;mso-wrap-distance-right:0;mso-position-horizontal-relative:page;mso-position-vertical-relative:text" coordsize="62985,5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">
                <v:shape id="Image 131" o:spid="_x0000_s1030" type="#_x0000_t75" style="position:absolute;width:62979;height:5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">
                  <v:imagedata r:id="rId20" o:title=""/>
                </v:shape>
                <v:shape id="Textbox 132" o:spid="_x0000_s1031" type="#_x0000_t202" style="position:absolute;width:62985;height:5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inset="0,0,0,0">
                    <w:txbxContent>
                      <w:p w14:paraId="22764A0B" w14:textId="77777777" w:rsidR="00A92CEB" w:rsidRPr="005D1D8D" w:rsidRDefault="00AC2904">
                        <w:pPr>
                          <w:spacing w:before="133"/>
                          <w:ind w:left="5" w:right="6"/>
                          <w:jc w:val="center"/>
                          <w:rPr>
                            <w:rFonts w:ascii="Verdana"/>
                            <w:b/>
                            <w:sz w:val="44"/>
                          </w:rPr>
                        </w:pPr>
                        <w:r w:rsidRPr="005D1D8D">
                          <w:rPr>
                            <w:rFonts w:ascii="Verdana"/>
                            <w:b/>
                            <w:color w:val="FFFFFF"/>
                            <w:sz w:val="44"/>
                          </w:rPr>
                          <w:t>Information</w:t>
                        </w:r>
                        <w:r w:rsidRPr="005D1D8D">
                          <w:rPr>
                            <w:rFonts w:ascii="Verdana"/>
                            <w:b/>
                            <w:color w:val="FFFFFF"/>
                            <w:spacing w:val="-34"/>
                            <w:sz w:val="44"/>
                          </w:rPr>
                          <w:t xml:space="preserve"> </w:t>
                        </w:r>
                        <w:r w:rsidRPr="005D1D8D">
                          <w:rPr>
                            <w:rFonts w:ascii="Verdana"/>
                            <w:b/>
                            <w:color w:val="FFFFFF"/>
                            <w:spacing w:val="-2"/>
                            <w:sz w:val="44"/>
                          </w:rPr>
                          <w:t>Gathering</w:t>
                        </w:r>
                      </w:p>
                    </w:txbxContent>
                  </v:textbox>
                </v:shape>
                <w10:wrap type="topAndBottom" anchorx="page"/>
              </v:group>
            </w:pict>
          </mc:Fallback>
        </mc:AlternateContent>
      </w:r>
    </w:p>
    <w:p w14:paraId="3941AA60" w14:textId="77777777" w:rsidR="00A92CEB" w:rsidRPr="005D1D8D" w:rsidRDefault="00A92CEB">
      <w:pPr>
        <w:pStyle w:val="BodyText"/>
        <w:spacing w:before="52"/>
        <w:rPr>
          <w:sz w:val="28"/>
        </w:rPr>
      </w:pPr>
    </w:p>
    <w:p w14:paraId="27320695" w14:textId="77777777" w:rsidR="00A92CEB" w:rsidRPr="005D1D8D" w:rsidRDefault="00AC2904">
      <w:pPr>
        <w:pStyle w:val="ListParagraph"/>
        <w:numPr>
          <w:ilvl w:val="0"/>
          <w:numId w:val="2"/>
        </w:numPr>
        <w:tabs>
          <w:tab w:val="left" w:pos="920"/>
          <w:tab w:val="left" w:pos="1570"/>
          <w:tab w:val="left" w:pos="2352"/>
          <w:tab w:val="left" w:pos="3218"/>
          <w:tab w:val="left" w:pos="5046"/>
          <w:tab w:val="left" w:pos="5471"/>
          <w:tab w:val="left" w:pos="5924"/>
          <w:tab w:val="left" w:pos="6969"/>
          <w:tab w:val="left" w:pos="8637"/>
          <w:tab w:val="left" w:pos="9549"/>
        </w:tabs>
        <w:spacing w:line="276" w:lineRule="auto"/>
        <w:ind w:right="216"/>
        <w:rPr>
          <w:rFonts w:ascii="Arial Narrow" w:hAnsi="Arial Narrow" w:cs="Arial Narrow"/>
          <w:sz w:val="28"/>
        </w:rPr>
      </w:pPr>
      <w:r w:rsidRPr="005D1D8D">
        <w:rPr>
          <w:spacing w:val="-4"/>
          <w:sz w:val="28"/>
        </w:rPr>
        <w:t>T</w:t>
      </w:r>
      <w:r w:rsidRPr="005D1D8D">
        <w:rPr>
          <w:rFonts w:ascii="Arial Narrow" w:hAnsi="Arial Narrow" w:cs="Arial Narrow"/>
          <w:spacing w:val="-4"/>
          <w:sz w:val="28"/>
        </w:rPr>
        <w:t>he</w:t>
      </w:r>
      <w:r w:rsidRPr="005D1D8D">
        <w:rPr>
          <w:rFonts w:ascii="Arial Narrow" w:hAnsi="Arial Narrow" w:cs="Arial Narrow"/>
          <w:sz w:val="28"/>
        </w:rPr>
        <w:tab/>
      </w:r>
      <w:r w:rsidRPr="005D1D8D">
        <w:rPr>
          <w:rFonts w:ascii="Arial Narrow" w:hAnsi="Arial Narrow" w:cs="Arial Narrow"/>
          <w:spacing w:val="-4"/>
          <w:sz w:val="28"/>
        </w:rPr>
        <w:t>Very</w:t>
      </w:r>
      <w:r w:rsidRPr="005D1D8D">
        <w:rPr>
          <w:rFonts w:ascii="Arial Narrow" w:hAnsi="Arial Narrow" w:cs="Arial Narrow"/>
          <w:sz w:val="28"/>
        </w:rPr>
        <w:tab/>
      </w:r>
      <w:r w:rsidRPr="005D1D8D">
        <w:rPr>
          <w:rFonts w:ascii="Arial Narrow" w:hAnsi="Arial Narrow" w:cs="Arial Narrow"/>
          <w:spacing w:val="-4"/>
          <w:sz w:val="28"/>
        </w:rPr>
        <w:t>basic</w:t>
      </w:r>
      <w:r w:rsidRPr="005D1D8D">
        <w:rPr>
          <w:rFonts w:ascii="Arial Narrow" w:hAnsi="Arial Narrow" w:cs="Arial Narrow"/>
          <w:sz w:val="28"/>
        </w:rPr>
        <w:tab/>
      </w:r>
      <w:r w:rsidRPr="005D1D8D">
        <w:rPr>
          <w:rFonts w:ascii="Arial Narrow" w:hAnsi="Arial Narrow" w:cs="Arial Narrow"/>
          <w:spacing w:val="-2"/>
          <w:sz w:val="28"/>
        </w:rPr>
        <w:t>Requirement</w:t>
      </w:r>
      <w:r w:rsidRPr="005D1D8D">
        <w:rPr>
          <w:rFonts w:ascii="Arial Narrow" w:hAnsi="Arial Narrow" w:cs="Arial Narrow"/>
          <w:sz w:val="28"/>
        </w:rPr>
        <w:tab/>
      </w:r>
      <w:r w:rsidRPr="005D1D8D">
        <w:rPr>
          <w:rFonts w:ascii="Arial Narrow" w:hAnsi="Arial Narrow" w:cs="Arial Narrow"/>
          <w:spacing w:val="-6"/>
          <w:sz w:val="28"/>
        </w:rPr>
        <w:t>is</w:t>
      </w:r>
      <w:r w:rsidRPr="005D1D8D">
        <w:rPr>
          <w:rFonts w:ascii="Arial Narrow" w:hAnsi="Arial Narrow" w:cs="Arial Narrow"/>
          <w:sz w:val="28"/>
        </w:rPr>
        <w:tab/>
      </w:r>
      <w:r w:rsidRPr="005D1D8D">
        <w:rPr>
          <w:rFonts w:ascii="Arial Narrow" w:hAnsi="Arial Narrow" w:cs="Arial Narrow"/>
          <w:spacing w:val="-6"/>
          <w:sz w:val="28"/>
        </w:rPr>
        <w:t>to</w:t>
      </w:r>
      <w:r w:rsidRPr="005D1D8D">
        <w:rPr>
          <w:rFonts w:ascii="Arial Narrow" w:hAnsi="Arial Narrow" w:cs="Arial Narrow"/>
          <w:sz w:val="28"/>
        </w:rPr>
        <w:tab/>
      </w:r>
      <w:r w:rsidRPr="005D1D8D">
        <w:rPr>
          <w:rFonts w:ascii="Arial Narrow" w:hAnsi="Arial Narrow" w:cs="Arial Narrow"/>
          <w:spacing w:val="-2"/>
          <w:sz w:val="28"/>
        </w:rPr>
        <w:t>collect</w:t>
      </w:r>
      <w:r w:rsidRPr="005D1D8D">
        <w:rPr>
          <w:rFonts w:ascii="Arial Narrow" w:hAnsi="Arial Narrow" w:cs="Arial Narrow"/>
          <w:sz w:val="28"/>
        </w:rPr>
        <w:tab/>
      </w:r>
      <w:r w:rsidRPr="005D1D8D">
        <w:rPr>
          <w:rFonts w:ascii="Arial Narrow" w:hAnsi="Arial Narrow" w:cs="Arial Narrow"/>
          <w:spacing w:val="-2"/>
          <w:sz w:val="28"/>
        </w:rPr>
        <w:t>Information</w:t>
      </w:r>
      <w:r w:rsidRPr="005D1D8D">
        <w:rPr>
          <w:rFonts w:ascii="Arial Narrow" w:hAnsi="Arial Narrow" w:cs="Arial Narrow"/>
          <w:sz w:val="28"/>
        </w:rPr>
        <w:tab/>
      </w:r>
      <w:r w:rsidRPr="005D1D8D">
        <w:rPr>
          <w:rFonts w:ascii="Arial Narrow" w:hAnsi="Arial Narrow" w:cs="Arial Narrow"/>
          <w:spacing w:val="-2"/>
          <w:sz w:val="28"/>
        </w:rPr>
        <w:t>about</w:t>
      </w:r>
      <w:r w:rsidRPr="005D1D8D">
        <w:rPr>
          <w:rFonts w:ascii="Arial Narrow" w:hAnsi="Arial Narrow" w:cs="Arial Narrow"/>
          <w:sz w:val="28"/>
        </w:rPr>
        <w:tab/>
      </w:r>
      <w:r w:rsidRPr="005D1D8D">
        <w:rPr>
          <w:rFonts w:ascii="Arial Narrow" w:hAnsi="Arial Narrow" w:cs="Arial Narrow"/>
          <w:spacing w:val="-4"/>
          <w:sz w:val="28"/>
        </w:rPr>
        <w:t xml:space="preserve">the </w:t>
      </w:r>
      <w:r w:rsidRPr="005D1D8D">
        <w:rPr>
          <w:rFonts w:ascii="Arial Narrow" w:hAnsi="Arial Narrow" w:cs="Arial Narrow"/>
          <w:sz w:val="28"/>
        </w:rPr>
        <w:t>Product/Things</w:t>
      </w:r>
      <w:r w:rsidRPr="005D1D8D">
        <w:rPr>
          <w:rFonts w:ascii="Arial Narrow" w:hAnsi="Arial Narrow" w:cs="Arial Narrow"/>
          <w:spacing w:val="40"/>
          <w:sz w:val="28"/>
        </w:rPr>
        <w:t xml:space="preserve"> </w:t>
      </w:r>
      <w:r w:rsidRPr="005D1D8D">
        <w:rPr>
          <w:rFonts w:ascii="Arial Narrow" w:hAnsi="Arial Narrow" w:cs="Arial Narrow"/>
          <w:sz w:val="28"/>
        </w:rPr>
        <w:t>and its</w:t>
      </w:r>
      <w:r w:rsidRPr="005D1D8D">
        <w:rPr>
          <w:rFonts w:ascii="Arial Narrow" w:hAnsi="Arial Narrow" w:cs="Arial Narrow"/>
          <w:spacing w:val="40"/>
          <w:sz w:val="28"/>
        </w:rPr>
        <w:t xml:space="preserve"> </w:t>
      </w:r>
      <w:r w:rsidRPr="005D1D8D">
        <w:rPr>
          <w:rFonts w:ascii="Arial Narrow" w:hAnsi="Arial Narrow" w:cs="Arial Narrow"/>
          <w:sz w:val="28"/>
        </w:rPr>
        <w:t>requirements.</w:t>
      </w:r>
    </w:p>
    <w:p w14:paraId="45335693" w14:textId="2D6BBB21" w:rsidR="00A92CEB" w:rsidRPr="005D1D8D" w:rsidRDefault="00AC2904">
      <w:pPr>
        <w:pStyle w:val="ListParagraph"/>
        <w:numPr>
          <w:ilvl w:val="0"/>
          <w:numId w:val="2"/>
        </w:numPr>
        <w:tabs>
          <w:tab w:val="left" w:pos="918"/>
        </w:tabs>
        <w:spacing w:before="195"/>
        <w:ind w:left="918" w:hanging="358"/>
        <w:rPr>
          <w:rFonts w:ascii="Arial Narrow" w:hAnsi="Arial Narrow" w:cs="Arial Narrow"/>
          <w:sz w:val="28"/>
        </w:rPr>
      </w:pPr>
      <w:r w:rsidRPr="005D1D8D">
        <w:rPr>
          <w:rFonts w:ascii="Arial Narrow" w:hAnsi="Arial Narrow" w:cs="Arial Narrow"/>
          <w:sz w:val="28"/>
        </w:rPr>
        <w:t>So,</w:t>
      </w:r>
      <w:r w:rsidRPr="005D1D8D">
        <w:rPr>
          <w:rFonts w:ascii="Arial Narrow" w:hAnsi="Arial Narrow" w:cs="Arial Narrow"/>
          <w:spacing w:val="19"/>
          <w:sz w:val="28"/>
        </w:rPr>
        <w:t xml:space="preserve"> </w:t>
      </w:r>
      <w:r w:rsidRPr="005D1D8D">
        <w:rPr>
          <w:rFonts w:ascii="Arial Narrow" w:hAnsi="Arial Narrow" w:cs="Arial Narrow"/>
          <w:sz w:val="28"/>
        </w:rPr>
        <w:t>we</w:t>
      </w:r>
      <w:r w:rsidRPr="005D1D8D">
        <w:rPr>
          <w:rFonts w:ascii="Arial Narrow" w:hAnsi="Arial Narrow" w:cs="Arial Narrow"/>
          <w:spacing w:val="23"/>
          <w:sz w:val="28"/>
        </w:rPr>
        <w:t xml:space="preserve"> </w:t>
      </w:r>
      <w:r w:rsidRPr="005D1D8D">
        <w:rPr>
          <w:rFonts w:ascii="Arial Narrow" w:hAnsi="Arial Narrow" w:cs="Arial Narrow"/>
          <w:sz w:val="28"/>
        </w:rPr>
        <w:t>use</w:t>
      </w:r>
      <w:r w:rsidRPr="005D1D8D">
        <w:rPr>
          <w:rFonts w:ascii="Arial Narrow" w:hAnsi="Arial Narrow" w:cs="Arial Narrow"/>
          <w:spacing w:val="23"/>
          <w:sz w:val="28"/>
        </w:rPr>
        <w:t xml:space="preserve"> </w:t>
      </w:r>
      <w:r w:rsidRPr="005D1D8D">
        <w:rPr>
          <w:rFonts w:ascii="Arial Narrow" w:hAnsi="Arial Narrow" w:cs="Arial Narrow"/>
          <w:sz w:val="28"/>
        </w:rPr>
        <w:t>online</w:t>
      </w:r>
      <w:r w:rsidRPr="005D1D8D">
        <w:rPr>
          <w:rFonts w:ascii="Arial Narrow" w:hAnsi="Arial Narrow" w:cs="Arial Narrow"/>
          <w:spacing w:val="24"/>
          <w:sz w:val="28"/>
        </w:rPr>
        <w:t xml:space="preserve"> </w:t>
      </w:r>
      <w:r w:rsidRPr="005D1D8D">
        <w:rPr>
          <w:rFonts w:ascii="Arial Narrow" w:hAnsi="Arial Narrow" w:cs="Arial Narrow"/>
          <w:sz w:val="28"/>
        </w:rPr>
        <w:t>platform</w:t>
      </w:r>
      <w:r w:rsidRPr="005D1D8D">
        <w:rPr>
          <w:rFonts w:ascii="Arial Narrow" w:hAnsi="Arial Narrow" w:cs="Arial Narrow"/>
          <w:spacing w:val="23"/>
          <w:sz w:val="28"/>
        </w:rPr>
        <w:t xml:space="preserve"> </w:t>
      </w:r>
      <w:r w:rsidRPr="005D1D8D">
        <w:rPr>
          <w:rFonts w:ascii="Arial Narrow" w:hAnsi="Arial Narrow" w:cs="Arial Narrow"/>
          <w:sz w:val="28"/>
        </w:rPr>
        <w:t>(</w:t>
      </w:r>
      <w:r w:rsidR="00E94339" w:rsidRPr="005D1D8D">
        <w:rPr>
          <w:rFonts w:ascii="Arial Narrow" w:hAnsi="Arial Narrow" w:cs="Arial Narrow"/>
          <w:sz w:val="28"/>
        </w:rPr>
        <w:t>AI-ChatGPT</w:t>
      </w:r>
      <w:r w:rsidRPr="005D1D8D">
        <w:rPr>
          <w:rFonts w:ascii="Arial Narrow" w:hAnsi="Arial Narrow" w:cs="Arial Narrow"/>
          <w:sz w:val="28"/>
        </w:rPr>
        <w:t>)</w:t>
      </w:r>
      <w:r w:rsidRPr="005D1D8D">
        <w:rPr>
          <w:rFonts w:ascii="Arial Narrow" w:hAnsi="Arial Narrow" w:cs="Arial Narrow"/>
          <w:spacing w:val="25"/>
          <w:sz w:val="28"/>
        </w:rPr>
        <w:t xml:space="preserve"> </w:t>
      </w:r>
      <w:r w:rsidRPr="005D1D8D">
        <w:rPr>
          <w:rFonts w:ascii="Arial Narrow" w:hAnsi="Arial Narrow" w:cs="Arial Narrow"/>
          <w:sz w:val="28"/>
        </w:rPr>
        <w:t>for</w:t>
      </w:r>
      <w:r w:rsidRPr="005D1D8D">
        <w:rPr>
          <w:rFonts w:ascii="Arial Narrow" w:hAnsi="Arial Narrow" w:cs="Arial Narrow"/>
          <w:spacing w:val="23"/>
          <w:sz w:val="28"/>
        </w:rPr>
        <w:t xml:space="preserve"> </w:t>
      </w:r>
      <w:r w:rsidRPr="005D1D8D">
        <w:rPr>
          <w:rFonts w:ascii="Arial Narrow" w:hAnsi="Arial Narrow" w:cs="Arial Narrow"/>
          <w:sz w:val="28"/>
        </w:rPr>
        <w:t>our</w:t>
      </w:r>
      <w:r w:rsidRPr="005D1D8D">
        <w:rPr>
          <w:rFonts w:ascii="Arial Narrow" w:hAnsi="Arial Narrow" w:cs="Arial Narrow"/>
          <w:spacing w:val="23"/>
          <w:sz w:val="28"/>
        </w:rPr>
        <w:t xml:space="preserve"> </w:t>
      </w:r>
      <w:r w:rsidRPr="005D1D8D">
        <w:rPr>
          <w:rFonts w:ascii="Arial Narrow" w:hAnsi="Arial Narrow" w:cs="Arial Narrow"/>
          <w:spacing w:val="-2"/>
          <w:sz w:val="28"/>
        </w:rPr>
        <w:t>Requirements.</w:t>
      </w:r>
    </w:p>
    <w:p w14:paraId="5D8D1413" w14:textId="77777777" w:rsidR="00A92CEB" w:rsidRPr="005D1D8D" w:rsidRDefault="00AC2904">
      <w:pPr>
        <w:pStyle w:val="ListParagraph"/>
        <w:numPr>
          <w:ilvl w:val="0"/>
          <w:numId w:val="2"/>
        </w:numPr>
        <w:tabs>
          <w:tab w:val="left" w:pos="918"/>
          <w:tab w:val="left" w:pos="920"/>
        </w:tabs>
        <w:spacing w:before="243" w:line="276" w:lineRule="auto"/>
        <w:ind w:right="220"/>
        <w:rPr>
          <w:rFonts w:ascii="Arial Narrow" w:hAnsi="Arial Narrow" w:cs="Arial Narrow"/>
        </w:rPr>
      </w:pPr>
      <w:r w:rsidRPr="005D1D8D">
        <w:rPr>
          <w:rFonts w:ascii="Arial Narrow" w:hAnsi="Arial Narrow" w:cs="Arial Narrow"/>
          <w:sz w:val="28"/>
        </w:rPr>
        <w:t>Also,</w:t>
      </w:r>
      <w:r w:rsidRPr="005D1D8D">
        <w:rPr>
          <w:rFonts w:ascii="Arial Narrow" w:hAnsi="Arial Narrow" w:cs="Arial Narrow"/>
          <w:spacing w:val="40"/>
          <w:sz w:val="28"/>
        </w:rPr>
        <w:t xml:space="preserve"> </w:t>
      </w:r>
      <w:r w:rsidRPr="005D1D8D">
        <w:rPr>
          <w:rFonts w:ascii="Arial Narrow" w:hAnsi="Arial Narrow" w:cs="Arial Narrow"/>
          <w:sz w:val="28"/>
        </w:rPr>
        <w:t>we</w:t>
      </w:r>
      <w:r w:rsidRPr="005D1D8D">
        <w:rPr>
          <w:rFonts w:ascii="Arial Narrow" w:hAnsi="Arial Narrow" w:cs="Arial Narrow"/>
          <w:spacing w:val="40"/>
          <w:sz w:val="28"/>
        </w:rPr>
        <w:t xml:space="preserve"> </w:t>
      </w:r>
      <w:r w:rsidRPr="005D1D8D">
        <w:rPr>
          <w:rFonts w:ascii="Arial Narrow" w:hAnsi="Arial Narrow" w:cs="Arial Narrow"/>
          <w:sz w:val="28"/>
        </w:rPr>
        <w:t>met</w:t>
      </w:r>
      <w:r w:rsidRPr="005D1D8D">
        <w:rPr>
          <w:rFonts w:ascii="Arial Narrow" w:hAnsi="Arial Narrow" w:cs="Arial Narrow"/>
          <w:spacing w:val="40"/>
          <w:sz w:val="28"/>
        </w:rPr>
        <w:t xml:space="preserve"> </w:t>
      </w:r>
      <w:r w:rsidRPr="005D1D8D">
        <w:rPr>
          <w:rFonts w:ascii="Arial Narrow" w:hAnsi="Arial Narrow" w:cs="Arial Narrow"/>
          <w:sz w:val="28"/>
        </w:rPr>
        <w:t>to</w:t>
      </w:r>
      <w:r w:rsidRPr="005D1D8D">
        <w:rPr>
          <w:rFonts w:ascii="Arial Narrow" w:hAnsi="Arial Narrow" w:cs="Arial Narrow"/>
          <w:spacing w:val="40"/>
          <w:sz w:val="28"/>
        </w:rPr>
        <w:t xml:space="preserve"> </w:t>
      </w:r>
      <w:r w:rsidRPr="005D1D8D">
        <w:rPr>
          <w:rFonts w:ascii="Arial Narrow" w:hAnsi="Arial Narrow" w:cs="Arial Narrow"/>
          <w:sz w:val="28"/>
        </w:rPr>
        <w:t>our</w:t>
      </w:r>
      <w:r w:rsidRPr="005D1D8D">
        <w:rPr>
          <w:rFonts w:ascii="Arial Narrow" w:hAnsi="Arial Narrow" w:cs="Arial Narrow"/>
          <w:spacing w:val="40"/>
          <w:sz w:val="28"/>
        </w:rPr>
        <w:t xml:space="preserve"> </w:t>
      </w:r>
      <w:r w:rsidRPr="005D1D8D">
        <w:rPr>
          <w:rFonts w:ascii="Arial Narrow" w:hAnsi="Arial Narrow" w:cs="Arial Narrow"/>
          <w:sz w:val="28"/>
        </w:rPr>
        <w:t>friend,</w:t>
      </w:r>
      <w:r w:rsidRPr="005D1D8D">
        <w:rPr>
          <w:rFonts w:ascii="Arial Narrow" w:hAnsi="Arial Narrow" w:cs="Arial Narrow"/>
          <w:spacing w:val="40"/>
          <w:sz w:val="28"/>
        </w:rPr>
        <w:t xml:space="preserve"> </w:t>
      </w:r>
      <w:r w:rsidRPr="005D1D8D">
        <w:rPr>
          <w:rFonts w:ascii="Arial Narrow" w:hAnsi="Arial Narrow" w:cs="Arial Narrow"/>
          <w:sz w:val="28"/>
        </w:rPr>
        <w:t>who</w:t>
      </w:r>
      <w:r w:rsidRPr="005D1D8D">
        <w:rPr>
          <w:rFonts w:ascii="Arial Narrow" w:hAnsi="Arial Narrow" w:cs="Arial Narrow"/>
          <w:spacing w:val="40"/>
          <w:sz w:val="28"/>
        </w:rPr>
        <w:t xml:space="preserve"> </w:t>
      </w:r>
      <w:r w:rsidRPr="005D1D8D">
        <w:rPr>
          <w:rFonts w:ascii="Arial Narrow" w:hAnsi="Arial Narrow" w:cs="Arial Narrow"/>
          <w:sz w:val="28"/>
        </w:rPr>
        <w:t>is</w:t>
      </w:r>
      <w:r w:rsidRPr="005D1D8D">
        <w:rPr>
          <w:rFonts w:ascii="Arial Narrow" w:hAnsi="Arial Narrow" w:cs="Arial Narrow"/>
          <w:spacing w:val="40"/>
          <w:sz w:val="28"/>
        </w:rPr>
        <w:t xml:space="preserve"> </w:t>
      </w:r>
      <w:r w:rsidRPr="005D1D8D">
        <w:rPr>
          <w:rFonts w:ascii="Arial Narrow" w:hAnsi="Arial Narrow" w:cs="Arial Narrow"/>
          <w:sz w:val="28"/>
        </w:rPr>
        <w:t>Android</w:t>
      </w:r>
      <w:r w:rsidRPr="005D1D8D">
        <w:rPr>
          <w:rFonts w:ascii="Arial Narrow" w:hAnsi="Arial Narrow" w:cs="Arial Narrow"/>
          <w:spacing w:val="40"/>
          <w:sz w:val="28"/>
        </w:rPr>
        <w:t xml:space="preserve"> </w:t>
      </w:r>
      <w:r w:rsidRPr="005D1D8D">
        <w:rPr>
          <w:rFonts w:ascii="Arial Narrow" w:hAnsi="Arial Narrow" w:cs="Arial Narrow"/>
          <w:sz w:val="28"/>
        </w:rPr>
        <w:t>Developer</w:t>
      </w:r>
      <w:r w:rsidRPr="005D1D8D">
        <w:rPr>
          <w:rFonts w:ascii="Arial Narrow" w:hAnsi="Arial Narrow" w:cs="Arial Narrow"/>
          <w:spacing w:val="40"/>
          <w:sz w:val="28"/>
        </w:rPr>
        <w:t xml:space="preserve"> </w:t>
      </w:r>
      <w:r w:rsidRPr="005D1D8D">
        <w:rPr>
          <w:rFonts w:ascii="Arial Narrow" w:hAnsi="Arial Narrow" w:cs="Arial Narrow"/>
          <w:sz w:val="28"/>
        </w:rPr>
        <w:t>and</w:t>
      </w:r>
      <w:r w:rsidRPr="005D1D8D">
        <w:rPr>
          <w:rFonts w:ascii="Arial Narrow" w:hAnsi="Arial Narrow" w:cs="Arial Narrow"/>
          <w:spacing w:val="40"/>
          <w:sz w:val="28"/>
        </w:rPr>
        <w:t xml:space="preserve"> </w:t>
      </w:r>
      <w:r w:rsidRPr="005D1D8D">
        <w:rPr>
          <w:rFonts w:ascii="Arial Narrow" w:hAnsi="Arial Narrow" w:cs="Arial Narrow"/>
          <w:sz w:val="28"/>
        </w:rPr>
        <w:t>also,</w:t>
      </w:r>
      <w:r w:rsidRPr="005D1D8D">
        <w:rPr>
          <w:rFonts w:ascii="Arial Narrow" w:hAnsi="Arial Narrow" w:cs="Arial Narrow"/>
          <w:spacing w:val="40"/>
          <w:sz w:val="28"/>
        </w:rPr>
        <w:t xml:space="preserve"> </w:t>
      </w:r>
      <w:r w:rsidRPr="005D1D8D">
        <w:rPr>
          <w:rFonts w:ascii="Arial Narrow" w:hAnsi="Arial Narrow" w:cs="Arial Narrow"/>
          <w:sz w:val="28"/>
        </w:rPr>
        <w:t>he</w:t>
      </w:r>
      <w:r w:rsidRPr="005D1D8D">
        <w:rPr>
          <w:rFonts w:ascii="Arial Narrow" w:hAnsi="Arial Narrow" w:cs="Arial Narrow"/>
          <w:spacing w:val="40"/>
          <w:sz w:val="28"/>
        </w:rPr>
        <w:t xml:space="preserve"> </w:t>
      </w:r>
      <w:r w:rsidRPr="005D1D8D">
        <w:rPr>
          <w:rFonts w:ascii="Arial Narrow" w:hAnsi="Arial Narrow" w:cs="Arial Narrow"/>
          <w:sz w:val="28"/>
        </w:rPr>
        <w:t>has experience</w:t>
      </w:r>
      <w:r w:rsidRPr="005D1D8D">
        <w:rPr>
          <w:rFonts w:ascii="Arial Narrow" w:hAnsi="Arial Narrow" w:cs="Arial Narrow"/>
          <w:spacing w:val="40"/>
          <w:sz w:val="28"/>
        </w:rPr>
        <w:t xml:space="preserve"> </w:t>
      </w:r>
      <w:r w:rsidRPr="005D1D8D">
        <w:rPr>
          <w:rFonts w:ascii="Arial Narrow" w:hAnsi="Arial Narrow" w:cs="Arial Narrow"/>
          <w:sz w:val="28"/>
        </w:rPr>
        <w:t>of 5</w:t>
      </w:r>
      <w:r w:rsidRPr="005D1D8D">
        <w:rPr>
          <w:rFonts w:ascii="Arial Narrow" w:hAnsi="Arial Narrow" w:cs="Arial Narrow"/>
          <w:spacing w:val="40"/>
          <w:sz w:val="28"/>
        </w:rPr>
        <w:t xml:space="preserve"> </w:t>
      </w:r>
      <w:r w:rsidRPr="005D1D8D">
        <w:rPr>
          <w:rFonts w:ascii="Arial Narrow" w:hAnsi="Arial Narrow" w:cs="Arial Narrow"/>
          <w:sz w:val="28"/>
        </w:rPr>
        <w:t>to 7</w:t>
      </w:r>
      <w:r w:rsidRPr="005D1D8D">
        <w:rPr>
          <w:rFonts w:ascii="Arial Narrow" w:hAnsi="Arial Narrow" w:cs="Arial Narrow"/>
          <w:spacing w:val="40"/>
          <w:sz w:val="28"/>
        </w:rPr>
        <w:t xml:space="preserve"> </w:t>
      </w:r>
      <w:r w:rsidRPr="005D1D8D">
        <w:rPr>
          <w:rFonts w:ascii="Arial Narrow" w:hAnsi="Arial Narrow" w:cs="Arial Narrow"/>
          <w:sz w:val="28"/>
        </w:rPr>
        <w:t>year of</w:t>
      </w:r>
      <w:r w:rsidRPr="005D1D8D">
        <w:rPr>
          <w:rFonts w:ascii="Arial Narrow" w:hAnsi="Arial Narrow" w:cs="Arial Narrow"/>
          <w:spacing w:val="40"/>
          <w:sz w:val="28"/>
        </w:rPr>
        <w:t xml:space="preserve"> </w:t>
      </w:r>
      <w:r w:rsidRPr="005D1D8D">
        <w:rPr>
          <w:rFonts w:ascii="Arial Narrow" w:hAnsi="Arial Narrow" w:cs="Arial Narrow"/>
          <w:sz w:val="28"/>
        </w:rPr>
        <w:t>his</w:t>
      </w:r>
      <w:r w:rsidRPr="005D1D8D">
        <w:rPr>
          <w:rFonts w:ascii="Arial Narrow" w:hAnsi="Arial Narrow" w:cs="Arial Narrow"/>
          <w:spacing w:val="40"/>
          <w:sz w:val="28"/>
        </w:rPr>
        <w:t xml:space="preserve"> </w:t>
      </w:r>
      <w:r w:rsidRPr="005D1D8D">
        <w:rPr>
          <w:rFonts w:ascii="Arial Narrow" w:hAnsi="Arial Narrow" w:cs="Arial Narrow"/>
          <w:sz w:val="28"/>
        </w:rPr>
        <w:t>career.</w:t>
      </w:r>
    </w:p>
    <w:p w14:paraId="08481278" w14:textId="77777777" w:rsidR="00A92CEB" w:rsidRPr="005D1D8D" w:rsidRDefault="00A92CEB">
      <w:pPr>
        <w:spacing w:line="276" w:lineRule="auto"/>
        <w:rPr>
          <w:rFonts w:ascii="Arial Narrow" w:hAnsi="Arial Narrow" w:cs="Arial Narrow"/>
        </w:rPr>
        <w:sectPr w:rsidR="00A92CEB" w:rsidRPr="005D1D8D">
          <w:headerReference w:type="default" r:id="rId21"/>
          <w:footerReference w:type="default" r:id="rId22"/>
          <w:pgSz w:w="11910" w:h="16840"/>
          <w:pgMar w:top="2760" w:right="860" w:bottom="1440" w:left="880" w:header="0" w:footer="1242" w:gutter="0"/>
          <w:cols w:space="720"/>
        </w:sectPr>
      </w:pPr>
    </w:p>
    <w:p w14:paraId="4FF938D8" w14:textId="77777777" w:rsidR="00A92CEB" w:rsidRPr="005D1D8D" w:rsidRDefault="00AC2904">
      <w:pPr>
        <w:pStyle w:val="BodyText"/>
        <w:spacing w:before="236"/>
        <w:rPr>
          <w:sz w:val="28"/>
        </w:rPr>
      </w:pPr>
      <w:r w:rsidRPr="005D1D8D">
        <w:rPr>
          <w:noProof/>
          <w:sz w:val="28"/>
        </w:rPr>
        <w:lastRenderedPageBreak/>
        <mc:AlternateContent>
          <mc:Choice Requires="wps">
            <w:drawing>
              <wp:anchor distT="0" distB="0" distL="114300" distR="114300" simplePos="0" relativeHeight="251658248" behindDoc="0" locked="0" layoutInCell="1" allowOverlap="1" wp14:anchorId="5823C42D" wp14:editId="6721569E">
                <wp:simplePos x="0" y="0"/>
                <wp:positionH relativeFrom="column">
                  <wp:posOffset>455930</wp:posOffset>
                </wp:positionH>
                <wp:positionV relativeFrom="paragraph">
                  <wp:posOffset>-326390</wp:posOffset>
                </wp:positionV>
                <wp:extent cx="5630545" cy="549910"/>
                <wp:effectExtent l="4445" t="4445" r="22860" b="17145"/>
                <wp:wrapNone/>
                <wp:docPr id="319" name="Text Box 319"/>
                <wp:cNvGraphicFramePr/>
                <a:graphic xmlns:a="http://schemas.openxmlformats.org/drawingml/2006/main">
                  <a:graphicData uri="http://schemas.microsoft.com/office/word/2010/wordprocessingShape">
                    <wps:wsp>
                      <wps:cNvSpPr txBox="1"/>
                      <wps:spPr>
                        <a:xfrm>
                          <a:off x="1014730" y="1337310"/>
                          <a:ext cx="5630545" cy="549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BB10FC0" w14:textId="77777777" w:rsidR="00A92CEB" w:rsidRPr="005D1D8D" w:rsidRDefault="00AC2904">
                            <w:pPr>
                              <w:rPr>
                                <w:sz w:val="56"/>
                                <w:szCs w:val="56"/>
                              </w:rPr>
                            </w:pPr>
                            <w:r w:rsidRPr="005D1D8D">
                              <w:rPr>
                                <w:sz w:val="56"/>
                                <w:szCs w:val="56"/>
                              </w:rPr>
                              <w:t>Developer Responsibilities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823C42D" id="Text Box 319" o:spid="_x0000_s1032" type="#_x0000_t202" style="position:absolute;margin-left:35.9pt;margin-top:-25.7pt;width:443.35pt;height:43.3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" fillcolor="white [3201]" strokeweight=".5pt">
                <v:textbox>
                  <w:txbxContent>
                    <w:p w14:paraId="2BB10FC0" w14:textId="77777777" w:rsidR="00A92CEB" w:rsidRPr="005D1D8D" w:rsidRDefault="00AC2904">
                      <w:pPr>
                        <w:rPr>
                          <w:sz w:val="56"/>
                          <w:szCs w:val="56"/>
                        </w:rPr>
                      </w:pPr>
                      <w:r w:rsidRPr="005D1D8D">
                        <w:rPr>
                          <w:sz w:val="56"/>
                          <w:szCs w:val="56"/>
                        </w:rPr>
                        <w:t>Developer Responsibilities</w:t>
                      </w:r>
                    </w:p>
                  </w:txbxContent>
                </v:textbox>
              </v:shape>
            </w:pict>
          </mc:Fallback>
        </mc:AlternateContent>
      </w:r>
    </w:p>
    <w:p w14:paraId="2706999A" w14:textId="77777777" w:rsidR="00A92CEB" w:rsidRPr="00F3154B" w:rsidRDefault="00AC2904">
      <w:pPr>
        <w:pStyle w:val="ListParagraph"/>
        <w:numPr>
          <w:ilvl w:val="0"/>
          <w:numId w:val="3"/>
        </w:numPr>
        <w:tabs>
          <w:tab w:val="left" w:pos="920"/>
        </w:tabs>
        <w:rPr>
          <w:rFonts w:ascii="Comic Sans MS" w:eastAsia="Arial Unicode MS" w:hAnsi="Comic Sans MS" w:cs="Arial Unicode MS"/>
          <w:sz w:val="28"/>
        </w:rPr>
      </w:pPr>
      <w:r w:rsidRPr="00F3154B">
        <w:rPr>
          <w:rFonts w:ascii="Comic Sans MS" w:eastAsia="Arial Unicode MS" w:hAnsi="Comic Sans MS" w:cs="Arial Unicode MS"/>
          <w:sz w:val="28"/>
        </w:rPr>
        <w:t>Developer</w:t>
      </w:r>
      <w:r w:rsidRPr="00F3154B">
        <w:rPr>
          <w:rFonts w:ascii="Comic Sans MS" w:eastAsia="Arial Unicode MS" w:hAnsi="Comic Sans MS" w:cs="Arial Unicode MS"/>
          <w:spacing w:val="32"/>
          <w:sz w:val="28"/>
        </w:rPr>
        <w:t xml:space="preserve"> </w:t>
      </w:r>
      <w:r w:rsidRPr="00F3154B">
        <w:rPr>
          <w:rFonts w:ascii="Comic Sans MS" w:eastAsia="Arial Unicode MS" w:hAnsi="Comic Sans MS" w:cs="Arial Unicode MS"/>
          <w:sz w:val="28"/>
        </w:rPr>
        <w:t>has</w:t>
      </w:r>
      <w:r w:rsidRPr="00F3154B">
        <w:rPr>
          <w:rFonts w:ascii="Comic Sans MS" w:eastAsia="Arial Unicode MS" w:hAnsi="Comic Sans MS" w:cs="Arial Unicode MS"/>
          <w:spacing w:val="34"/>
          <w:sz w:val="28"/>
        </w:rPr>
        <w:t xml:space="preserve"> </w:t>
      </w:r>
      <w:r w:rsidRPr="00F3154B">
        <w:rPr>
          <w:rFonts w:ascii="Comic Sans MS" w:eastAsia="Arial Unicode MS" w:hAnsi="Comic Sans MS" w:cs="Arial Unicode MS"/>
          <w:sz w:val="28"/>
        </w:rPr>
        <w:t>to</w:t>
      </w:r>
      <w:r w:rsidRPr="00F3154B">
        <w:rPr>
          <w:rFonts w:ascii="Comic Sans MS" w:eastAsia="Arial Unicode MS" w:hAnsi="Comic Sans MS" w:cs="Arial Unicode MS"/>
          <w:spacing w:val="34"/>
          <w:sz w:val="28"/>
        </w:rPr>
        <w:t xml:space="preserve"> </w:t>
      </w:r>
      <w:r w:rsidRPr="00F3154B">
        <w:rPr>
          <w:rFonts w:ascii="Comic Sans MS" w:eastAsia="Arial Unicode MS" w:hAnsi="Comic Sans MS" w:cs="Arial Unicode MS"/>
          <w:sz w:val="28"/>
        </w:rPr>
        <w:t>download</w:t>
      </w:r>
      <w:r w:rsidRPr="00F3154B">
        <w:rPr>
          <w:rFonts w:ascii="Comic Sans MS" w:eastAsia="Arial Unicode MS" w:hAnsi="Comic Sans MS" w:cs="Arial Unicode MS"/>
          <w:spacing w:val="33"/>
          <w:sz w:val="28"/>
        </w:rPr>
        <w:t xml:space="preserve"> </w:t>
      </w:r>
      <w:r w:rsidRPr="00F3154B">
        <w:rPr>
          <w:rFonts w:ascii="Comic Sans MS" w:eastAsia="Arial Unicode MS" w:hAnsi="Comic Sans MS" w:cs="Arial Unicode MS"/>
          <w:sz w:val="28"/>
        </w:rPr>
        <w:t>and</w:t>
      </w:r>
      <w:r w:rsidRPr="00F3154B">
        <w:rPr>
          <w:rFonts w:ascii="Comic Sans MS" w:eastAsia="Arial Unicode MS" w:hAnsi="Comic Sans MS" w:cs="Arial Unicode MS"/>
          <w:spacing w:val="34"/>
          <w:sz w:val="28"/>
        </w:rPr>
        <w:t xml:space="preserve"> </w:t>
      </w:r>
      <w:r w:rsidRPr="00F3154B">
        <w:rPr>
          <w:rFonts w:ascii="Comic Sans MS" w:eastAsia="Arial Unicode MS" w:hAnsi="Comic Sans MS" w:cs="Arial Unicode MS"/>
          <w:sz w:val="28"/>
        </w:rPr>
        <w:t>install</w:t>
      </w:r>
      <w:r w:rsidRPr="00F3154B">
        <w:rPr>
          <w:rFonts w:ascii="Comic Sans MS" w:eastAsia="Arial Unicode MS" w:hAnsi="Comic Sans MS" w:cs="Arial Unicode MS"/>
          <w:spacing w:val="33"/>
          <w:sz w:val="28"/>
        </w:rPr>
        <w:t xml:space="preserve"> </w:t>
      </w:r>
      <w:r w:rsidRPr="00F3154B">
        <w:rPr>
          <w:rFonts w:ascii="Comic Sans MS" w:eastAsia="Arial Unicode MS" w:hAnsi="Comic Sans MS" w:cs="Arial Unicode MS"/>
          <w:sz w:val="28"/>
        </w:rPr>
        <w:t>latest</w:t>
      </w:r>
      <w:r w:rsidRPr="00F3154B">
        <w:rPr>
          <w:rFonts w:ascii="Comic Sans MS" w:eastAsia="Arial Unicode MS" w:hAnsi="Comic Sans MS" w:cs="Arial Unicode MS"/>
          <w:spacing w:val="31"/>
          <w:sz w:val="28"/>
        </w:rPr>
        <w:t xml:space="preserve"> </w:t>
      </w:r>
      <w:r w:rsidRPr="00F3154B">
        <w:rPr>
          <w:rFonts w:ascii="Comic Sans MS" w:eastAsia="Arial Unicode MS" w:hAnsi="Comic Sans MS" w:cs="Arial Unicode MS"/>
          <w:sz w:val="28"/>
        </w:rPr>
        <w:t>version</w:t>
      </w:r>
      <w:r w:rsidRPr="00F3154B">
        <w:rPr>
          <w:rFonts w:ascii="Comic Sans MS" w:eastAsia="Arial Unicode MS" w:hAnsi="Comic Sans MS" w:cs="Arial Unicode MS"/>
          <w:spacing w:val="31"/>
          <w:sz w:val="28"/>
        </w:rPr>
        <w:t xml:space="preserve"> </w:t>
      </w:r>
      <w:r w:rsidRPr="00F3154B">
        <w:rPr>
          <w:rFonts w:ascii="Comic Sans MS" w:eastAsia="Arial Unicode MS" w:hAnsi="Comic Sans MS" w:cs="Arial Unicode MS"/>
          <w:sz w:val="28"/>
        </w:rPr>
        <w:t>of</w:t>
      </w:r>
      <w:r w:rsidRPr="00F3154B">
        <w:rPr>
          <w:rFonts w:ascii="Comic Sans MS" w:eastAsia="Arial Unicode MS" w:hAnsi="Comic Sans MS" w:cs="Arial Unicode MS"/>
          <w:spacing w:val="31"/>
          <w:sz w:val="28"/>
        </w:rPr>
        <w:t xml:space="preserve"> </w:t>
      </w:r>
      <w:r w:rsidRPr="00F3154B">
        <w:rPr>
          <w:rFonts w:ascii="Comic Sans MS" w:eastAsia="Arial Unicode MS" w:hAnsi="Comic Sans MS" w:cs="Arial Unicode MS"/>
          <w:sz w:val="28"/>
        </w:rPr>
        <w:t>below</w:t>
      </w:r>
      <w:r w:rsidRPr="00F3154B">
        <w:rPr>
          <w:rFonts w:ascii="Comic Sans MS" w:eastAsia="Arial Unicode MS" w:hAnsi="Comic Sans MS" w:cs="Arial Unicode MS"/>
          <w:spacing w:val="33"/>
          <w:sz w:val="28"/>
        </w:rPr>
        <w:t xml:space="preserve"> </w:t>
      </w:r>
      <w:r w:rsidRPr="00F3154B">
        <w:rPr>
          <w:rFonts w:ascii="Comic Sans MS" w:eastAsia="Arial Unicode MS" w:hAnsi="Comic Sans MS" w:cs="Arial Unicode MS"/>
          <w:spacing w:val="-2"/>
          <w:sz w:val="28"/>
        </w:rPr>
        <w:t>software</w:t>
      </w:r>
    </w:p>
    <w:p w14:paraId="433F6856" w14:textId="77777777" w:rsidR="00A92CEB" w:rsidRPr="00F3154B" w:rsidRDefault="00AC2904">
      <w:pPr>
        <w:spacing w:before="53"/>
        <w:ind w:left="920"/>
        <w:rPr>
          <w:rFonts w:ascii="Comic Sans MS" w:eastAsia="Arial Unicode MS" w:hAnsi="Comic Sans MS" w:cs="Arial Unicode MS"/>
          <w:sz w:val="28"/>
        </w:rPr>
      </w:pPr>
      <w:r w:rsidRPr="00F3154B">
        <w:rPr>
          <w:rFonts w:ascii="Comic Sans MS" w:eastAsia="Arial Unicode MS" w:hAnsi="Comic Sans MS" w:cs="Arial Unicode MS"/>
          <w:sz w:val="28"/>
        </w:rPr>
        <w:t>into</w:t>
      </w:r>
      <w:r w:rsidRPr="00F3154B">
        <w:rPr>
          <w:rFonts w:ascii="Comic Sans MS" w:eastAsia="Arial Unicode MS" w:hAnsi="Comic Sans MS" w:cs="Arial Unicode MS"/>
          <w:spacing w:val="23"/>
          <w:sz w:val="28"/>
        </w:rPr>
        <w:t xml:space="preserve"> </w:t>
      </w:r>
      <w:r w:rsidRPr="00F3154B">
        <w:rPr>
          <w:rFonts w:ascii="Comic Sans MS" w:eastAsia="Arial Unicode MS" w:hAnsi="Comic Sans MS" w:cs="Arial Unicode MS"/>
          <w:sz w:val="28"/>
        </w:rPr>
        <w:t>Client’s</w:t>
      </w:r>
      <w:r w:rsidRPr="00F3154B">
        <w:rPr>
          <w:rFonts w:ascii="Comic Sans MS" w:eastAsia="Arial Unicode MS" w:hAnsi="Comic Sans MS" w:cs="Arial Unicode MS"/>
          <w:spacing w:val="23"/>
          <w:sz w:val="28"/>
        </w:rPr>
        <w:t xml:space="preserve"> </w:t>
      </w:r>
      <w:r w:rsidRPr="00F3154B">
        <w:rPr>
          <w:rFonts w:ascii="Comic Sans MS" w:eastAsia="Arial Unicode MS" w:hAnsi="Comic Sans MS" w:cs="Arial Unicode MS"/>
          <w:sz w:val="28"/>
        </w:rPr>
        <w:t>system</w:t>
      </w:r>
      <w:r w:rsidRPr="00F3154B">
        <w:rPr>
          <w:rFonts w:ascii="Comic Sans MS" w:eastAsia="Arial Unicode MS" w:hAnsi="Comic Sans MS" w:cs="Arial Unicode MS"/>
          <w:spacing w:val="21"/>
          <w:sz w:val="28"/>
        </w:rPr>
        <w:t xml:space="preserve"> </w:t>
      </w:r>
      <w:r w:rsidRPr="00F3154B">
        <w:rPr>
          <w:rFonts w:ascii="Comic Sans MS" w:eastAsia="Arial Unicode MS" w:hAnsi="Comic Sans MS" w:cs="Arial Unicode MS"/>
          <w:spacing w:val="-2"/>
          <w:sz w:val="28"/>
        </w:rPr>
        <w:t>first.</w:t>
      </w:r>
    </w:p>
    <w:p w14:paraId="72927857" w14:textId="60A1D949" w:rsidR="00A92CEB" w:rsidRPr="00F3154B" w:rsidRDefault="00971229">
      <w:pPr>
        <w:pStyle w:val="ListParagraph"/>
        <w:numPr>
          <w:ilvl w:val="1"/>
          <w:numId w:val="3"/>
        </w:numPr>
        <w:tabs>
          <w:tab w:val="left" w:pos="1640"/>
        </w:tabs>
        <w:spacing w:before="50"/>
        <w:ind w:left="1640"/>
        <w:rPr>
          <w:rFonts w:ascii="Comic Sans MS" w:eastAsia="Arial Unicode MS" w:hAnsi="Comic Sans MS" w:cs="Arial Unicode MS"/>
          <w:sz w:val="28"/>
        </w:rPr>
      </w:pPr>
      <w:r w:rsidRPr="00F3154B">
        <w:rPr>
          <w:rFonts w:ascii="Comic Sans MS" w:eastAsia="Arial Unicode MS" w:hAnsi="Comic Sans MS" w:cs="Arial Unicode MS"/>
          <w:sz w:val="28"/>
        </w:rPr>
        <w:t>NetBeans 12.6</w:t>
      </w:r>
      <w:r w:rsidR="009D305F" w:rsidRPr="00F3154B">
        <w:rPr>
          <w:rFonts w:ascii="Comic Sans MS" w:eastAsia="Arial Unicode MS" w:hAnsi="Comic Sans MS" w:cs="Arial Unicode MS"/>
          <w:sz w:val="28"/>
        </w:rPr>
        <w:t>,</w:t>
      </w:r>
      <w:r w:rsidRPr="00F3154B">
        <w:rPr>
          <w:rFonts w:ascii="Comic Sans MS" w:eastAsia="Arial Unicode MS" w:hAnsi="Comic Sans MS" w:cs="Arial Unicode MS"/>
          <w:spacing w:val="21"/>
          <w:sz w:val="28"/>
        </w:rPr>
        <w:t xml:space="preserve"> </w:t>
      </w:r>
      <w:r w:rsidRPr="00F3154B">
        <w:rPr>
          <w:rFonts w:ascii="Comic Sans MS" w:eastAsia="Arial Unicode MS" w:hAnsi="Comic Sans MS" w:cs="Arial Unicode MS"/>
          <w:sz w:val="28"/>
        </w:rPr>
        <w:t>(For</w:t>
      </w:r>
      <w:r w:rsidRPr="00F3154B">
        <w:rPr>
          <w:rFonts w:ascii="Comic Sans MS" w:eastAsia="Arial Unicode MS" w:hAnsi="Comic Sans MS" w:cs="Arial Unicode MS"/>
          <w:spacing w:val="23"/>
          <w:sz w:val="28"/>
        </w:rPr>
        <w:t xml:space="preserve"> </w:t>
      </w:r>
      <w:r w:rsidRPr="00F3154B">
        <w:rPr>
          <w:rFonts w:ascii="Comic Sans MS" w:eastAsia="Arial Unicode MS" w:hAnsi="Comic Sans MS" w:cs="Arial Unicode MS"/>
          <w:sz w:val="28"/>
        </w:rPr>
        <w:t>Front-</w:t>
      </w:r>
      <w:r w:rsidRPr="00F3154B">
        <w:rPr>
          <w:rFonts w:ascii="Comic Sans MS" w:eastAsia="Arial Unicode MS" w:hAnsi="Comic Sans MS" w:cs="Arial Unicode MS"/>
          <w:spacing w:val="-4"/>
          <w:sz w:val="28"/>
        </w:rPr>
        <w:t>End)</w:t>
      </w:r>
    </w:p>
    <w:p w14:paraId="781F9E48" w14:textId="2CA4FFA9" w:rsidR="00A92CEB" w:rsidRPr="00F3154B" w:rsidRDefault="00147038">
      <w:pPr>
        <w:pStyle w:val="ListParagraph"/>
        <w:numPr>
          <w:ilvl w:val="1"/>
          <w:numId w:val="3"/>
        </w:numPr>
        <w:tabs>
          <w:tab w:val="left" w:pos="1640"/>
        </w:tabs>
        <w:spacing w:before="45"/>
        <w:ind w:left="1640"/>
        <w:rPr>
          <w:rFonts w:ascii="Comic Sans MS" w:eastAsia="Arial Unicode MS" w:hAnsi="Comic Sans MS" w:cs="Arial Unicode MS"/>
          <w:sz w:val="28"/>
        </w:rPr>
      </w:pPr>
      <w:r w:rsidRPr="00F3154B">
        <w:rPr>
          <w:rFonts w:ascii="Comic Sans MS" w:eastAsia="Arial Unicode MS" w:hAnsi="Comic Sans MS" w:cs="Arial Unicode MS"/>
          <w:sz w:val="28"/>
        </w:rPr>
        <w:t>PhpMyAdmin SQL</w:t>
      </w:r>
      <w:r w:rsidRPr="00F3154B">
        <w:rPr>
          <w:rFonts w:ascii="Comic Sans MS" w:eastAsia="Arial Unicode MS" w:hAnsi="Comic Sans MS" w:cs="Arial Unicode MS"/>
          <w:spacing w:val="17"/>
          <w:sz w:val="28"/>
        </w:rPr>
        <w:t xml:space="preserve"> </w:t>
      </w:r>
      <w:proofErr w:type="gramStart"/>
      <w:r w:rsidRPr="00F3154B">
        <w:rPr>
          <w:rFonts w:ascii="Comic Sans MS" w:eastAsia="Arial Unicode MS" w:hAnsi="Comic Sans MS" w:cs="Arial Unicode MS"/>
          <w:sz w:val="28"/>
        </w:rPr>
        <w:t>Database</w:t>
      </w:r>
      <w:r w:rsidRPr="00F3154B">
        <w:rPr>
          <w:rFonts w:ascii="Comic Sans MS" w:eastAsia="Arial Unicode MS" w:hAnsi="Comic Sans MS" w:cs="Arial Unicode MS"/>
          <w:spacing w:val="20"/>
          <w:sz w:val="28"/>
        </w:rPr>
        <w:t xml:space="preserve"> </w:t>
      </w:r>
      <w:r w:rsidRPr="00F3154B">
        <w:rPr>
          <w:rFonts w:ascii="Comic Sans MS" w:eastAsia="Arial Unicode MS" w:hAnsi="Comic Sans MS" w:cs="Arial Unicode MS"/>
          <w:sz w:val="28"/>
        </w:rPr>
        <w:t>,</w:t>
      </w:r>
      <w:proofErr w:type="gramEnd"/>
      <w:r w:rsidRPr="00F3154B">
        <w:rPr>
          <w:rFonts w:ascii="Comic Sans MS" w:eastAsia="Arial Unicode MS" w:hAnsi="Comic Sans MS" w:cs="Arial Unicode MS"/>
          <w:spacing w:val="21"/>
          <w:sz w:val="28"/>
        </w:rPr>
        <w:t xml:space="preserve"> </w:t>
      </w:r>
      <w:r w:rsidRPr="00F3154B">
        <w:rPr>
          <w:rFonts w:ascii="Comic Sans MS" w:eastAsia="Arial Unicode MS" w:hAnsi="Comic Sans MS" w:cs="Arial Unicode MS"/>
          <w:sz w:val="28"/>
        </w:rPr>
        <w:t>(For</w:t>
      </w:r>
      <w:r w:rsidRPr="00F3154B">
        <w:rPr>
          <w:rFonts w:ascii="Comic Sans MS" w:eastAsia="Arial Unicode MS" w:hAnsi="Comic Sans MS" w:cs="Arial Unicode MS"/>
          <w:spacing w:val="21"/>
          <w:sz w:val="28"/>
        </w:rPr>
        <w:t xml:space="preserve"> </w:t>
      </w:r>
      <w:r w:rsidRPr="00F3154B">
        <w:rPr>
          <w:rFonts w:ascii="Comic Sans MS" w:eastAsia="Arial Unicode MS" w:hAnsi="Comic Sans MS" w:cs="Arial Unicode MS"/>
          <w:sz w:val="28"/>
        </w:rPr>
        <w:t>Back-</w:t>
      </w:r>
      <w:r w:rsidRPr="00F3154B">
        <w:rPr>
          <w:rFonts w:ascii="Comic Sans MS" w:eastAsia="Arial Unicode MS" w:hAnsi="Comic Sans MS" w:cs="Arial Unicode MS"/>
          <w:spacing w:val="-4"/>
          <w:sz w:val="28"/>
        </w:rPr>
        <w:t>End)</w:t>
      </w:r>
    </w:p>
    <w:p w14:paraId="700839F2" w14:textId="5585EDE9" w:rsidR="00A92CEB" w:rsidRPr="00F3154B" w:rsidRDefault="00A92CEB" w:rsidP="00147038">
      <w:pPr>
        <w:tabs>
          <w:tab w:val="left" w:pos="1640"/>
        </w:tabs>
        <w:spacing w:before="46"/>
        <w:rPr>
          <w:rFonts w:ascii="Comic Sans MS" w:eastAsia="Arial Unicode MS" w:hAnsi="Comic Sans MS" w:cs="Arial Unicode MS"/>
          <w:sz w:val="28"/>
        </w:rPr>
      </w:pPr>
    </w:p>
    <w:p w14:paraId="06A3FA9E" w14:textId="77777777" w:rsidR="00A92CEB" w:rsidRPr="00F3154B" w:rsidRDefault="00A92CEB">
      <w:pPr>
        <w:pStyle w:val="BodyText"/>
        <w:spacing w:before="100"/>
        <w:rPr>
          <w:rFonts w:ascii="Comic Sans MS" w:eastAsia="Arial Unicode MS" w:hAnsi="Comic Sans MS" w:cs="Arial Unicode MS"/>
          <w:sz w:val="28"/>
        </w:rPr>
      </w:pPr>
    </w:p>
    <w:p w14:paraId="5BD2430F" w14:textId="77777777" w:rsidR="00A92CEB" w:rsidRPr="00F3154B" w:rsidRDefault="00AC2904">
      <w:pPr>
        <w:pStyle w:val="ListParagraph"/>
        <w:numPr>
          <w:ilvl w:val="0"/>
          <w:numId w:val="3"/>
        </w:numPr>
        <w:tabs>
          <w:tab w:val="left" w:pos="918"/>
        </w:tabs>
        <w:ind w:left="918" w:hanging="358"/>
        <w:rPr>
          <w:rFonts w:ascii="Comic Sans MS" w:eastAsia="Arial Unicode MS" w:hAnsi="Comic Sans MS" w:cs="Arial Unicode MS"/>
          <w:sz w:val="28"/>
        </w:rPr>
      </w:pPr>
      <w:r w:rsidRPr="00F3154B">
        <w:rPr>
          <w:rFonts w:ascii="Comic Sans MS" w:eastAsia="Arial Unicode MS" w:hAnsi="Comic Sans MS" w:cs="Arial Unicode MS"/>
          <w:sz w:val="28"/>
        </w:rPr>
        <w:t>Developer</w:t>
      </w:r>
      <w:r w:rsidRPr="00F3154B">
        <w:rPr>
          <w:rFonts w:ascii="Comic Sans MS" w:eastAsia="Arial Unicode MS" w:hAnsi="Comic Sans MS" w:cs="Arial Unicode MS"/>
          <w:spacing w:val="20"/>
          <w:sz w:val="28"/>
        </w:rPr>
        <w:t xml:space="preserve"> </w:t>
      </w:r>
      <w:r w:rsidRPr="00F3154B">
        <w:rPr>
          <w:rFonts w:ascii="Comic Sans MS" w:eastAsia="Arial Unicode MS" w:hAnsi="Comic Sans MS" w:cs="Arial Unicode MS"/>
          <w:sz w:val="28"/>
        </w:rPr>
        <w:t>has</w:t>
      </w:r>
      <w:r w:rsidRPr="00F3154B">
        <w:rPr>
          <w:rFonts w:ascii="Comic Sans MS" w:eastAsia="Arial Unicode MS" w:hAnsi="Comic Sans MS" w:cs="Arial Unicode MS"/>
          <w:spacing w:val="22"/>
          <w:sz w:val="28"/>
        </w:rPr>
        <w:t xml:space="preserve"> </w:t>
      </w:r>
      <w:r w:rsidRPr="00F3154B">
        <w:rPr>
          <w:rFonts w:ascii="Comic Sans MS" w:eastAsia="Arial Unicode MS" w:hAnsi="Comic Sans MS" w:cs="Arial Unicode MS"/>
          <w:sz w:val="28"/>
        </w:rPr>
        <w:t>to</w:t>
      </w:r>
      <w:r w:rsidRPr="00F3154B">
        <w:rPr>
          <w:rFonts w:ascii="Comic Sans MS" w:eastAsia="Arial Unicode MS" w:hAnsi="Comic Sans MS" w:cs="Arial Unicode MS"/>
          <w:spacing w:val="23"/>
          <w:sz w:val="28"/>
        </w:rPr>
        <w:t xml:space="preserve"> </w:t>
      </w:r>
      <w:r w:rsidRPr="00F3154B">
        <w:rPr>
          <w:rFonts w:ascii="Comic Sans MS" w:eastAsia="Arial Unicode MS" w:hAnsi="Comic Sans MS" w:cs="Arial Unicode MS"/>
          <w:sz w:val="28"/>
        </w:rPr>
        <w:t>provide/give</w:t>
      </w:r>
      <w:r w:rsidRPr="00F3154B">
        <w:rPr>
          <w:rFonts w:ascii="Comic Sans MS" w:eastAsia="Arial Unicode MS" w:hAnsi="Comic Sans MS" w:cs="Arial Unicode MS"/>
          <w:spacing w:val="21"/>
          <w:sz w:val="28"/>
        </w:rPr>
        <w:t xml:space="preserve"> </w:t>
      </w:r>
      <w:r w:rsidRPr="00F3154B">
        <w:rPr>
          <w:rFonts w:ascii="Comic Sans MS" w:eastAsia="Arial Unicode MS" w:hAnsi="Comic Sans MS" w:cs="Arial Unicode MS"/>
          <w:sz w:val="28"/>
        </w:rPr>
        <w:t>User</w:t>
      </w:r>
      <w:r w:rsidRPr="00F3154B">
        <w:rPr>
          <w:rFonts w:ascii="Comic Sans MS" w:eastAsia="Arial Unicode MS" w:hAnsi="Comic Sans MS" w:cs="Arial Unicode MS"/>
          <w:spacing w:val="22"/>
          <w:sz w:val="28"/>
        </w:rPr>
        <w:t xml:space="preserve"> </w:t>
      </w:r>
      <w:r w:rsidRPr="00F3154B">
        <w:rPr>
          <w:rFonts w:ascii="Comic Sans MS" w:eastAsia="Arial Unicode MS" w:hAnsi="Comic Sans MS" w:cs="Arial Unicode MS"/>
          <w:sz w:val="28"/>
        </w:rPr>
        <w:t>Manual</w:t>
      </w:r>
      <w:r w:rsidRPr="00F3154B">
        <w:rPr>
          <w:rFonts w:ascii="Comic Sans MS" w:eastAsia="Arial Unicode MS" w:hAnsi="Comic Sans MS" w:cs="Arial Unicode MS"/>
          <w:spacing w:val="22"/>
          <w:sz w:val="28"/>
        </w:rPr>
        <w:t xml:space="preserve"> </w:t>
      </w:r>
      <w:r w:rsidRPr="00F3154B">
        <w:rPr>
          <w:rFonts w:ascii="Comic Sans MS" w:eastAsia="Arial Unicode MS" w:hAnsi="Comic Sans MS" w:cs="Arial Unicode MS"/>
          <w:sz w:val="28"/>
        </w:rPr>
        <w:t>to</w:t>
      </w:r>
      <w:r w:rsidRPr="00F3154B">
        <w:rPr>
          <w:rFonts w:ascii="Comic Sans MS" w:eastAsia="Arial Unicode MS" w:hAnsi="Comic Sans MS" w:cs="Arial Unicode MS"/>
          <w:spacing w:val="24"/>
          <w:sz w:val="28"/>
        </w:rPr>
        <w:t xml:space="preserve"> </w:t>
      </w:r>
      <w:r w:rsidRPr="00F3154B">
        <w:rPr>
          <w:rFonts w:ascii="Comic Sans MS" w:eastAsia="Arial Unicode MS" w:hAnsi="Comic Sans MS" w:cs="Arial Unicode MS"/>
          <w:spacing w:val="-2"/>
          <w:sz w:val="28"/>
        </w:rPr>
        <w:t>Client.</w:t>
      </w:r>
    </w:p>
    <w:p w14:paraId="2C63711D" w14:textId="77777777" w:rsidR="00A92CEB" w:rsidRPr="00F3154B" w:rsidRDefault="00A92CEB">
      <w:pPr>
        <w:pStyle w:val="BodyText"/>
        <w:spacing w:before="101"/>
        <w:rPr>
          <w:rFonts w:ascii="Comic Sans MS" w:eastAsia="Arial Unicode MS" w:hAnsi="Comic Sans MS" w:cs="Arial Unicode MS"/>
          <w:sz w:val="28"/>
        </w:rPr>
      </w:pPr>
    </w:p>
    <w:p w14:paraId="7DF73721" w14:textId="77777777" w:rsidR="00A92CEB" w:rsidRPr="00F3154B" w:rsidRDefault="00AC2904">
      <w:pPr>
        <w:pStyle w:val="ListParagraph"/>
        <w:numPr>
          <w:ilvl w:val="0"/>
          <w:numId w:val="3"/>
        </w:numPr>
        <w:tabs>
          <w:tab w:val="left" w:pos="918"/>
          <w:tab w:val="left" w:pos="920"/>
        </w:tabs>
        <w:spacing w:line="276" w:lineRule="auto"/>
        <w:ind w:right="213"/>
        <w:jc w:val="both"/>
        <w:rPr>
          <w:rFonts w:ascii="Comic Sans MS" w:eastAsia="Arial Unicode MS" w:hAnsi="Comic Sans MS" w:cs="Arial Unicode MS"/>
          <w:sz w:val="28"/>
        </w:rPr>
      </w:pPr>
      <w:r w:rsidRPr="00F3154B">
        <w:rPr>
          <w:rFonts w:ascii="Comic Sans MS" w:eastAsia="Arial Unicode MS" w:hAnsi="Comic Sans MS" w:cs="Arial Unicode MS"/>
          <w:sz w:val="28"/>
        </w:rPr>
        <w:t>Developer has to Describe the System Interface in a step-by-step manor to work on it, and also provide some photos/videos to the Client/User for more</w:t>
      </w:r>
      <w:r w:rsidRPr="00F3154B">
        <w:rPr>
          <w:rFonts w:ascii="Comic Sans MS" w:eastAsia="Arial Unicode MS" w:hAnsi="Comic Sans MS" w:cs="Arial Unicode MS"/>
          <w:spacing w:val="40"/>
          <w:sz w:val="28"/>
        </w:rPr>
        <w:t xml:space="preserve"> </w:t>
      </w:r>
      <w:r w:rsidRPr="00F3154B">
        <w:rPr>
          <w:rFonts w:ascii="Comic Sans MS" w:eastAsia="Arial Unicode MS" w:hAnsi="Comic Sans MS" w:cs="Arial Unicode MS"/>
          <w:sz w:val="28"/>
        </w:rPr>
        <w:t>information/support.</w:t>
      </w:r>
    </w:p>
    <w:p w14:paraId="100AE5C7" w14:textId="77777777" w:rsidR="00A92CEB" w:rsidRPr="00F3154B" w:rsidRDefault="00A92CEB">
      <w:pPr>
        <w:pStyle w:val="BodyText"/>
        <w:spacing w:before="50"/>
        <w:rPr>
          <w:rFonts w:ascii="Comic Sans MS" w:eastAsia="Arial Unicode MS" w:hAnsi="Comic Sans MS" w:cs="Arial Unicode MS"/>
          <w:sz w:val="28"/>
        </w:rPr>
      </w:pPr>
    </w:p>
    <w:p w14:paraId="0D1DAF48" w14:textId="77777777" w:rsidR="00A92CEB" w:rsidRPr="00F3154B" w:rsidRDefault="00AC2904">
      <w:pPr>
        <w:pStyle w:val="ListParagraph"/>
        <w:numPr>
          <w:ilvl w:val="0"/>
          <w:numId w:val="3"/>
        </w:numPr>
        <w:tabs>
          <w:tab w:val="left" w:pos="918"/>
          <w:tab w:val="left" w:pos="920"/>
        </w:tabs>
        <w:spacing w:line="276" w:lineRule="auto"/>
        <w:ind w:right="217"/>
        <w:jc w:val="both"/>
        <w:rPr>
          <w:rFonts w:ascii="Comic Sans MS" w:eastAsia="Arial Unicode MS" w:hAnsi="Comic Sans MS" w:cs="Arial Unicode MS"/>
          <w:sz w:val="28"/>
        </w:rPr>
      </w:pPr>
      <w:r w:rsidRPr="00F3154B">
        <w:rPr>
          <w:rFonts w:ascii="Comic Sans MS" w:eastAsia="Arial Unicode MS" w:hAnsi="Comic Sans MS" w:cs="Arial Unicode MS"/>
          <w:sz w:val="28"/>
        </w:rPr>
        <w:t>Developer has to Conduct some Live User Training or Demo Testing Training of their system with Client/Users</w:t>
      </w:r>
      <w:r w:rsidRPr="00F3154B">
        <w:rPr>
          <w:rFonts w:ascii="Comic Sans MS" w:eastAsia="Arial Unicode MS" w:hAnsi="Comic Sans MS" w:cs="Arial Unicode MS"/>
          <w:spacing w:val="40"/>
          <w:sz w:val="28"/>
        </w:rPr>
        <w:t xml:space="preserve"> </w:t>
      </w:r>
      <w:r w:rsidRPr="00F3154B">
        <w:rPr>
          <w:rFonts w:ascii="Comic Sans MS" w:eastAsia="Arial Unicode MS" w:hAnsi="Comic Sans MS" w:cs="Arial Unicode MS"/>
          <w:sz w:val="28"/>
        </w:rPr>
        <w:t>if require.</w:t>
      </w:r>
    </w:p>
    <w:p w14:paraId="46DA022C" w14:textId="77777777" w:rsidR="00A92CEB" w:rsidRPr="00F3154B" w:rsidRDefault="00A92CEB">
      <w:pPr>
        <w:pStyle w:val="BodyText"/>
        <w:spacing w:before="50"/>
        <w:rPr>
          <w:rFonts w:ascii="Comic Sans MS" w:eastAsia="Arial Unicode MS" w:hAnsi="Comic Sans MS" w:cs="Arial Unicode MS"/>
          <w:sz w:val="28"/>
        </w:rPr>
      </w:pPr>
    </w:p>
    <w:p w14:paraId="3492217C" w14:textId="77777777" w:rsidR="00A92CEB" w:rsidRPr="00F3154B" w:rsidRDefault="00AC2904">
      <w:pPr>
        <w:pStyle w:val="ListParagraph"/>
        <w:numPr>
          <w:ilvl w:val="0"/>
          <w:numId w:val="3"/>
        </w:numPr>
        <w:tabs>
          <w:tab w:val="left" w:pos="918"/>
          <w:tab w:val="left" w:pos="920"/>
        </w:tabs>
        <w:spacing w:line="276" w:lineRule="auto"/>
        <w:ind w:right="218"/>
        <w:jc w:val="both"/>
        <w:rPr>
          <w:rFonts w:ascii="Comic Sans MS" w:eastAsia="Arial Unicode MS" w:hAnsi="Comic Sans MS" w:cs="Arial Unicode MS"/>
          <w:sz w:val="28"/>
        </w:rPr>
      </w:pPr>
      <w:r w:rsidRPr="00F3154B">
        <w:rPr>
          <w:rFonts w:ascii="Comic Sans MS" w:eastAsia="Arial Unicode MS" w:hAnsi="Comic Sans MS" w:cs="Arial Unicode MS"/>
          <w:sz w:val="28"/>
        </w:rPr>
        <w:t>Also, Developer has to provide some Periodic Maintenance or General Service</w:t>
      </w:r>
      <w:r w:rsidRPr="00F3154B">
        <w:rPr>
          <w:rFonts w:ascii="Comic Sans MS" w:eastAsia="Arial Unicode MS" w:hAnsi="Comic Sans MS" w:cs="Arial Unicode MS"/>
          <w:spacing w:val="40"/>
          <w:sz w:val="28"/>
        </w:rPr>
        <w:t xml:space="preserve"> </w:t>
      </w:r>
      <w:r w:rsidRPr="00F3154B">
        <w:rPr>
          <w:rFonts w:ascii="Comic Sans MS" w:eastAsia="Arial Unicode MS" w:hAnsi="Comic Sans MS" w:cs="Arial Unicode MS"/>
          <w:sz w:val="28"/>
        </w:rPr>
        <w:t>Maintenance of</w:t>
      </w:r>
      <w:r w:rsidRPr="00F3154B">
        <w:rPr>
          <w:rFonts w:ascii="Comic Sans MS" w:eastAsia="Arial Unicode MS" w:hAnsi="Comic Sans MS" w:cs="Arial Unicode MS"/>
          <w:spacing w:val="40"/>
          <w:sz w:val="28"/>
        </w:rPr>
        <w:t xml:space="preserve"> </w:t>
      </w:r>
      <w:r w:rsidRPr="00F3154B">
        <w:rPr>
          <w:rFonts w:ascii="Comic Sans MS" w:eastAsia="Arial Unicode MS" w:hAnsi="Comic Sans MS" w:cs="Arial Unicode MS"/>
          <w:sz w:val="28"/>
        </w:rPr>
        <w:t>their system at Client Location.</w:t>
      </w:r>
    </w:p>
    <w:p w14:paraId="651B612B" w14:textId="77777777" w:rsidR="00A92CEB" w:rsidRPr="00F3154B" w:rsidRDefault="00A92CEB">
      <w:pPr>
        <w:pStyle w:val="BodyText"/>
        <w:spacing w:before="51"/>
        <w:rPr>
          <w:rFonts w:ascii="Comic Sans MS" w:eastAsia="Arial Unicode MS" w:hAnsi="Comic Sans MS" w:cs="Arial Unicode MS"/>
          <w:sz w:val="28"/>
        </w:rPr>
      </w:pPr>
    </w:p>
    <w:p w14:paraId="666BA7A1" w14:textId="77777777" w:rsidR="00A92CEB" w:rsidRPr="005D1D8D" w:rsidRDefault="00AC2904">
      <w:pPr>
        <w:pStyle w:val="ListParagraph"/>
        <w:numPr>
          <w:ilvl w:val="0"/>
          <w:numId w:val="3"/>
        </w:numPr>
        <w:tabs>
          <w:tab w:val="left" w:pos="920"/>
        </w:tabs>
        <w:spacing w:line="276" w:lineRule="auto"/>
        <w:ind w:right="216"/>
        <w:jc w:val="both"/>
        <w:rPr>
          <w:rFonts w:ascii="Arial Unicode MS" w:eastAsia="Arial Unicode MS" w:hAnsi="Arial Unicode MS" w:cs="Arial Unicode MS"/>
          <w:sz w:val="28"/>
        </w:rPr>
      </w:pPr>
      <w:r w:rsidRPr="00F3154B">
        <w:rPr>
          <w:rFonts w:ascii="Comic Sans MS" w:eastAsia="Arial Unicode MS" w:hAnsi="Comic Sans MS" w:cs="Arial Unicode MS"/>
          <w:sz w:val="28"/>
        </w:rPr>
        <w:t>Developer has to provide some Update of Latest Version of their system when requirement for</w:t>
      </w:r>
      <w:r w:rsidRPr="00F3154B">
        <w:rPr>
          <w:rFonts w:ascii="Comic Sans MS" w:eastAsia="Arial Unicode MS" w:hAnsi="Comic Sans MS" w:cs="Arial Unicode MS"/>
          <w:spacing w:val="40"/>
          <w:sz w:val="28"/>
        </w:rPr>
        <w:t xml:space="preserve"> </w:t>
      </w:r>
      <w:r w:rsidRPr="00F3154B">
        <w:rPr>
          <w:rFonts w:ascii="Comic Sans MS" w:eastAsia="Arial Unicode MS" w:hAnsi="Comic Sans MS" w:cs="Arial Unicode MS"/>
          <w:sz w:val="28"/>
        </w:rPr>
        <w:t>Update</w:t>
      </w:r>
      <w:r w:rsidRPr="00F3154B">
        <w:rPr>
          <w:rFonts w:ascii="Comic Sans MS" w:eastAsia="Arial Unicode MS" w:hAnsi="Comic Sans MS" w:cs="Arial Unicode MS"/>
          <w:spacing w:val="40"/>
          <w:sz w:val="28"/>
        </w:rPr>
        <w:t xml:space="preserve"> </w:t>
      </w:r>
      <w:r w:rsidRPr="00F3154B">
        <w:rPr>
          <w:rFonts w:ascii="Comic Sans MS" w:eastAsia="Arial Unicode MS" w:hAnsi="Comic Sans MS" w:cs="Arial Unicode MS"/>
          <w:sz w:val="28"/>
        </w:rPr>
        <w:t>any</w:t>
      </w:r>
      <w:r w:rsidRPr="00F3154B">
        <w:rPr>
          <w:rFonts w:ascii="Comic Sans MS" w:eastAsia="Arial Unicode MS" w:hAnsi="Comic Sans MS" w:cs="Arial Unicode MS"/>
          <w:spacing w:val="40"/>
          <w:sz w:val="28"/>
        </w:rPr>
        <w:t xml:space="preserve"> </w:t>
      </w:r>
      <w:r w:rsidRPr="00F3154B">
        <w:rPr>
          <w:rFonts w:ascii="Comic Sans MS" w:eastAsia="Arial Unicode MS" w:hAnsi="Comic Sans MS" w:cs="Arial Unicode MS"/>
          <w:sz w:val="28"/>
        </w:rPr>
        <w:t>of</w:t>
      </w:r>
      <w:r w:rsidRPr="00F3154B">
        <w:rPr>
          <w:rFonts w:ascii="Comic Sans MS" w:eastAsia="Arial Unicode MS" w:hAnsi="Comic Sans MS" w:cs="Arial Unicode MS"/>
          <w:spacing w:val="40"/>
          <w:sz w:val="28"/>
        </w:rPr>
        <w:t xml:space="preserve"> </w:t>
      </w:r>
      <w:r w:rsidRPr="00F3154B">
        <w:rPr>
          <w:rFonts w:ascii="Comic Sans MS" w:eastAsia="Arial Unicode MS" w:hAnsi="Comic Sans MS" w:cs="Arial Unicode MS"/>
          <w:sz w:val="28"/>
        </w:rPr>
        <w:t>above</w:t>
      </w:r>
      <w:r w:rsidRPr="00F3154B">
        <w:rPr>
          <w:rFonts w:ascii="Comic Sans MS" w:eastAsia="Arial Unicode MS" w:hAnsi="Comic Sans MS" w:cs="Arial Unicode MS"/>
          <w:spacing w:val="40"/>
          <w:sz w:val="28"/>
        </w:rPr>
        <w:t xml:space="preserve"> </w:t>
      </w:r>
      <w:r w:rsidRPr="00F3154B">
        <w:rPr>
          <w:rFonts w:ascii="Comic Sans MS" w:eastAsia="Arial Unicode MS" w:hAnsi="Comic Sans MS" w:cs="Arial Unicode MS"/>
          <w:sz w:val="28"/>
        </w:rPr>
        <w:t>Software.</w:t>
      </w:r>
    </w:p>
    <w:p w14:paraId="4B0AB2BD" w14:textId="77777777" w:rsidR="00A92CEB" w:rsidRPr="00C55B4E" w:rsidRDefault="00A92CEB" w:rsidP="00C55B4E">
      <w:pPr>
        <w:pStyle w:val="ListParagraph"/>
        <w:numPr>
          <w:ilvl w:val="0"/>
          <w:numId w:val="3"/>
        </w:numPr>
        <w:tabs>
          <w:tab w:val="left" w:pos="920"/>
        </w:tabs>
        <w:spacing w:line="276" w:lineRule="auto"/>
        <w:ind w:right="216"/>
        <w:jc w:val="both"/>
        <w:rPr>
          <w:rFonts w:ascii="Comic Sans MS" w:eastAsia="Arial Unicode MS" w:hAnsi="Comic Sans MS" w:cs="Arial Unicode MS"/>
          <w:sz w:val="28"/>
        </w:rPr>
        <w:sectPr w:rsidR="00A92CEB" w:rsidRPr="00C55B4E">
          <w:headerReference w:type="default" r:id="rId23"/>
          <w:footerReference w:type="default" r:id="rId24"/>
          <w:pgSz w:w="11910" w:h="16840"/>
          <w:pgMar w:top="2620" w:right="860" w:bottom="1440" w:left="880" w:header="0" w:footer="1242" w:gutter="0"/>
          <w:cols w:space="720"/>
        </w:sectPr>
      </w:pPr>
    </w:p>
    <w:p w14:paraId="7477E209" w14:textId="77777777" w:rsidR="00A92CEB" w:rsidRPr="005D1D8D" w:rsidRDefault="00A92CEB">
      <w:pPr>
        <w:pStyle w:val="BodyText"/>
        <w:spacing w:before="177"/>
        <w:rPr>
          <w:sz w:val="20"/>
        </w:rPr>
      </w:pPr>
    </w:p>
    <w:p w14:paraId="36276A42" w14:textId="77777777" w:rsidR="00A92CEB" w:rsidRPr="005D1D8D" w:rsidRDefault="00AC2904">
      <w:pPr>
        <w:rPr>
          <w:sz w:val="20"/>
        </w:rPr>
        <w:sectPr w:rsidR="00A92CEB" w:rsidRPr="005D1D8D">
          <w:headerReference w:type="default" r:id="rId25"/>
          <w:footerReference w:type="default" r:id="rId26"/>
          <w:pgSz w:w="11910" w:h="16840"/>
          <w:pgMar w:top="2540" w:right="860" w:bottom="1440" w:left="880" w:header="0" w:footer="1242" w:gutter="0"/>
          <w:cols w:space="720"/>
        </w:sectPr>
      </w:pPr>
      <w:r w:rsidRPr="005D1D8D">
        <w:rPr>
          <w:noProof/>
          <w:sz w:val="20"/>
        </w:rPr>
        <mc:AlternateContent>
          <mc:Choice Requires="wps">
            <w:drawing>
              <wp:anchor distT="0" distB="0" distL="114300" distR="114300" simplePos="0" relativeHeight="251658247" behindDoc="0" locked="0" layoutInCell="1" allowOverlap="1" wp14:anchorId="30F5A5D6" wp14:editId="378AE935">
                <wp:simplePos x="0" y="0"/>
                <wp:positionH relativeFrom="column">
                  <wp:posOffset>249555</wp:posOffset>
                </wp:positionH>
                <wp:positionV relativeFrom="paragraph">
                  <wp:posOffset>-640080</wp:posOffset>
                </wp:positionV>
                <wp:extent cx="5969000" cy="423545"/>
                <wp:effectExtent l="5080" t="4445" r="7620" b="10160"/>
                <wp:wrapNone/>
                <wp:docPr id="314" name="Text Box 314"/>
                <wp:cNvGraphicFramePr/>
                <a:graphic xmlns:a="http://schemas.openxmlformats.org/drawingml/2006/main">
                  <a:graphicData uri="http://schemas.microsoft.com/office/word/2010/wordprocessingShape">
                    <wps:wsp>
                      <wps:cNvSpPr txBox="1"/>
                      <wps:spPr>
                        <a:xfrm>
                          <a:off x="808355" y="1237615"/>
                          <a:ext cx="5969000" cy="423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9F4AA91" w14:textId="77777777" w:rsidR="00A92CEB" w:rsidRPr="005D1D8D" w:rsidRDefault="00AC2904">
                            <w:pPr>
                              <w:rPr>
                                <w:color w:val="4F81BD" w:themeColor="accent1"/>
                                <w:sz w:val="44"/>
                                <w:szCs w:val="44"/>
                                <w14:shadow w14:blurRad="38100" w14:dist="25400" w14:dir="5400000" w14:sx="100000" w14:sy="100000" w14:kx="0" w14:ky="0" w14:algn="ctr">
                                  <w14:srgbClr w14:val="6E747A">
                                    <w14:alpha w14:val="57000"/>
                                  </w14:srgbClr>
                                </w14:shadow>
                                <w14:textOutline w14:w="28575" w14:cap="flat" w14:cmpd="sng" w14:algn="ctr">
                                  <w14:solidFill>
                                    <w14:schemeClr w14:val="accent1"/>
                                  </w14:solidFill>
                                  <w14:prstDash w14:val="solid"/>
                                  <w14:round/>
                                </w14:textOutline>
                                <w14:props3d w14:extrusionH="0" w14:contourW="0" w14:prstMaterial="clear"/>
                              </w:rPr>
                            </w:pPr>
                            <w:proofErr w:type="spellStart"/>
                            <w:r w:rsidRPr="005D1D8D">
                              <w:rPr>
                                <w:sz w:val="44"/>
                                <w:szCs w:val="44"/>
                              </w:rPr>
                              <w:t>Sofrware</w:t>
                            </w:r>
                            <w:proofErr w:type="spellEnd"/>
                            <w:r w:rsidRPr="005D1D8D">
                              <w:rPr>
                                <w:sz w:val="44"/>
                                <w:szCs w:val="44"/>
                              </w:rPr>
                              <w:t xml:space="preserve"> Requirement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0F5A5D6" id="Text Box 314" o:spid="_x0000_s1033" type="#_x0000_t202" style="position:absolute;margin-left:19.65pt;margin-top:-50.4pt;width:470pt;height:33.35pt;z-index:2516582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" fillcolor="white [3201]" strokeweight=".5pt">
                <v:textbox>
                  <w:txbxContent>
                    <w:p w14:paraId="59F4AA91" w14:textId="77777777" w:rsidR="00A92CEB" w:rsidRPr="005D1D8D" w:rsidRDefault="00AC2904">
                      <w:pPr>
                        <w:rPr>
                          <w:color w:val="4F81BD" w:themeColor="accent1"/>
                          <w:sz w:val="44"/>
                          <w:szCs w:val="44"/>
                          <w14:shadow w14:blurRad="38100" w14:dist="25400" w14:dir="5400000" w14:sx="100000" w14:sy="100000" w14:kx="0" w14:ky="0" w14:algn="ctr">
                            <w14:srgbClr w14:val="6E747A">
                              <w14:alpha w14:val="57000"/>
                            </w14:srgbClr>
                          </w14:shadow>
                          <w14:textOutline w14:w="28575" w14:cap="flat" w14:cmpd="sng" w14:algn="ctr">
                            <w14:solidFill>
                              <w14:schemeClr w14:val="accent1"/>
                            </w14:solidFill>
                            <w14:prstDash w14:val="solid"/>
                            <w14:round/>
                          </w14:textOutline>
                          <w14:props3d w14:extrusionH="0" w14:contourW="0" w14:prstMaterial="clear"/>
                        </w:rPr>
                      </w:pPr>
                      <w:proofErr w:type="spellStart"/>
                      <w:r w:rsidRPr="005D1D8D">
                        <w:rPr>
                          <w:sz w:val="44"/>
                          <w:szCs w:val="44"/>
                        </w:rPr>
                        <w:t>Sofrware</w:t>
                      </w:r>
                      <w:proofErr w:type="spellEnd"/>
                      <w:r w:rsidRPr="005D1D8D">
                        <w:rPr>
                          <w:sz w:val="44"/>
                          <w:szCs w:val="44"/>
                        </w:rPr>
                        <w:t xml:space="preserve"> Requirement</w:t>
                      </w:r>
                    </w:p>
                  </w:txbxContent>
                </v:textbox>
              </v:shape>
            </w:pict>
          </mc:Fallback>
        </mc:AlternateContent>
      </w:r>
    </w:p>
    <w:p w14:paraId="21242A8A" w14:textId="77777777" w:rsidR="00A92CEB" w:rsidRPr="005D1D8D" w:rsidRDefault="00AC2904">
      <w:pPr>
        <w:pStyle w:val="Heading3"/>
        <w:numPr>
          <w:ilvl w:val="1"/>
          <w:numId w:val="3"/>
        </w:numPr>
        <w:tabs>
          <w:tab w:val="left" w:pos="919"/>
        </w:tabs>
        <w:spacing w:before="101"/>
        <w:ind w:left="919" w:hanging="359"/>
        <w:rPr>
          <w:rFonts w:ascii="Aptos Display" w:hAnsi="Aptos Display" w:cs="Blackadder ITC"/>
          <w:b w:val="0"/>
        </w:rPr>
      </w:pPr>
      <w:r w:rsidRPr="005D1D8D">
        <w:rPr>
          <w:rFonts w:ascii="Aptos Display" w:hAnsi="Aptos Display" w:cs="Blackadder ITC"/>
          <w:w w:val="90"/>
          <w:u w:val="single"/>
        </w:rPr>
        <w:t>Functional</w:t>
      </w:r>
      <w:r w:rsidRPr="005D1D8D">
        <w:rPr>
          <w:rFonts w:ascii="Aptos Display" w:hAnsi="Aptos Display" w:cs="Blackadder ITC"/>
          <w:spacing w:val="32"/>
          <w:u w:val="single"/>
        </w:rPr>
        <w:t xml:space="preserve"> </w:t>
      </w:r>
      <w:r w:rsidRPr="005D1D8D">
        <w:rPr>
          <w:rFonts w:ascii="Aptos Display" w:hAnsi="Aptos Display" w:cs="Blackadder ITC"/>
          <w:spacing w:val="-2"/>
          <w:w w:val="95"/>
          <w:u w:val="single"/>
        </w:rPr>
        <w:t>Requirement</w:t>
      </w:r>
    </w:p>
    <w:p w14:paraId="0380AB55" w14:textId="77777777" w:rsidR="00A92CEB" w:rsidRPr="005D1D8D" w:rsidRDefault="00AC2904">
      <w:pPr>
        <w:spacing w:before="280"/>
        <w:rPr>
          <w:rFonts w:ascii="Blackadder ITC" w:hAnsi="Blackadder ITC" w:cs="Blackadder ITC"/>
          <w:b/>
          <w:sz w:val="28"/>
        </w:rPr>
      </w:pPr>
      <w:r w:rsidRPr="005D1D8D">
        <w:rPr>
          <w:rFonts w:ascii="Blackadder ITC" w:hAnsi="Blackadder ITC" w:cs="Blackadder ITC"/>
        </w:rPr>
        <w:br w:type="column"/>
      </w:r>
    </w:p>
    <w:p w14:paraId="7A397C05" w14:textId="77777777" w:rsidR="00A92CEB" w:rsidRPr="005D1D8D" w:rsidRDefault="00AC2904">
      <w:pPr>
        <w:ind w:left="560"/>
        <w:rPr>
          <w:rFonts w:ascii="Arial" w:hAnsi="Arial" w:cs="Arial"/>
          <w:sz w:val="28"/>
        </w:rPr>
      </w:pPr>
      <w:proofErr w:type="gramStart"/>
      <w:r w:rsidRPr="005D1D8D">
        <w:rPr>
          <w:rFonts w:ascii="Arial" w:hAnsi="Arial" w:cs="Arial"/>
          <w:sz w:val="28"/>
        </w:rPr>
        <w:t>The</w:t>
      </w:r>
      <w:r w:rsidRPr="005D1D8D">
        <w:rPr>
          <w:rFonts w:ascii="Arial" w:hAnsi="Arial" w:cs="Arial"/>
          <w:spacing w:val="36"/>
          <w:sz w:val="28"/>
        </w:rPr>
        <w:t xml:space="preserve">  </w:t>
      </w:r>
      <w:r w:rsidRPr="005D1D8D">
        <w:rPr>
          <w:rFonts w:ascii="Arial" w:hAnsi="Arial" w:cs="Arial"/>
          <w:sz w:val="28"/>
        </w:rPr>
        <w:t>functional</w:t>
      </w:r>
      <w:proofErr w:type="gramEnd"/>
      <w:r w:rsidRPr="005D1D8D">
        <w:rPr>
          <w:rFonts w:ascii="Arial" w:hAnsi="Arial" w:cs="Arial"/>
          <w:spacing w:val="36"/>
          <w:sz w:val="28"/>
        </w:rPr>
        <w:t xml:space="preserve">  </w:t>
      </w:r>
      <w:proofErr w:type="gramStart"/>
      <w:r w:rsidRPr="005D1D8D">
        <w:rPr>
          <w:rFonts w:ascii="Arial" w:hAnsi="Arial" w:cs="Arial"/>
          <w:sz w:val="28"/>
        </w:rPr>
        <w:t>requirements</w:t>
      </w:r>
      <w:r w:rsidRPr="005D1D8D">
        <w:rPr>
          <w:rFonts w:ascii="Arial" w:hAnsi="Arial" w:cs="Arial"/>
          <w:spacing w:val="35"/>
          <w:sz w:val="28"/>
        </w:rPr>
        <w:t xml:space="preserve">  </w:t>
      </w:r>
      <w:r w:rsidRPr="005D1D8D">
        <w:rPr>
          <w:rFonts w:ascii="Arial" w:hAnsi="Arial" w:cs="Arial"/>
          <w:spacing w:val="-5"/>
          <w:sz w:val="28"/>
        </w:rPr>
        <w:t>of</w:t>
      </w:r>
      <w:proofErr w:type="gramEnd"/>
    </w:p>
    <w:p w14:paraId="0A57C91A" w14:textId="77777777" w:rsidR="00A92CEB" w:rsidRPr="005D1D8D" w:rsidRDefault="00A92CEB">
      <w:pPr>
        <w:rPr>
          <w:rFonts w:ascii="Arial" w:hAnsi="Arial" w:cs="Arial"/>
          <w:sz w:val="28"/>
        </w:rPr>
        <w:sectPr w:rsidR="00A92CEB" w:rsidRPr="005D1D8D">
          <w:type w:val="continuous"/>
          <w:pgSz w:w="11910" w:h="16840"/>
          <w:pgMar w:top="1520" w:right="860" w:bottom="1440" w:left="880" w:header="0" w:footer="1242" w:gutter="0"/>
          <w:cols w:num="2" w:space="720" w:equalWidth="0">
            <w:col w:w="4816" w:space="429"/>
            <w:col w:w="4925"/>
          </w:cols>
        </w:sectPr>
      </w:pPr>
    </w:p>
    <w:p w14:paraId="64CA9288" w14:textId="77777777" w:rsidR="00A92CEB" w:rsidRPr="005D1D8D" w:rsidRDefault="00AC2904">
      <w:pPr>
        <w:spacing w:before="50" w:line="276" w:lineRule="auto"/>
        <w:ind w:left="908" w:right="216"/>
        <w:jc w:val="both"/>
        <w:rPr>
          <w:rFonts w:ascii="Arial" w:hAnsi="Arial" w:cs="Arial"/>
          <w:sz w:val="28"/>
        </w:rPr>
      </w:pPr>
      <w:r w:rsidRPr="005D1D8D">
        <w:rPr>
          <w:rFonts w:ascii="Arial" w:hAnsi="Arial" w:cs="Arial"/>
          <w:noProof/>
        </w:rPr>
        <w:drawing>
          <wp:anchor distT="0" distB="0" distL="0" distR="0" simplePos="0" relativeHeight="251658240" behindDoc="1" locked="0" layoutInCell="1" allowOverlap="1" wp14:anchorId="09992DBD" wp14:editId="36F27E82">
            <wp:simplePos x="0" y="0"/>
            <wp:positionH relativeFrom="page">
              <wp:posOffset>650240</wp:posOffset>
            </wp:positionH>
            <wp:positionV relativeFrom="page">
              <wp:posOffset>1202055</wp:posOffset>
            </wp:positionV>
            <wp:extent cx="6297930" cy="554355"/>
            <wp:effectExtent l="0" t="0" r="0" b="0"/>
            <wp:wrapNone/>
            <wp:docPr id="178" name="Image 178"/>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11" cstate="print"/>
                    <a:stretch>
                      <a:fillRect/>
                    </a:stretch>
                  </pic:blipFill>
                  <pic:spPr>
                    <a:xfrm>
                      <a:off x="0" y="0"/>
                      <a:ext cx="6297959" cy="554152"/>
                    </a:xfrm>
                    <a:prstGeom prst="rect">
                      <a:avLst/>
                    </a:prstGeom>
                  </pic:spPr>
                </pic:pic>
              </a:graphicData>
            </a:graphic>
          </wp:anchor>
        </w:drawing>
      </w:r>
      <w:r w:rsidRPr="005D1D8D">
        <w:rPr>
          <w:rFonts w:ascii="Arial" w:hAnsi="Arial" w:cs="Arial"/>
          <w:sz w:val="28"/>
        </w:rPr>
        <w:t>the system documented in SRS document should Cleary described each function which the system would support along with the corresponding input and output data set.</w:t>
      </w:r>
    </w:p>
    <w:p w14:paraId="4A644C10" w14:textId="77777777" w:rsidR="00A92CEB" w:rsidRPr="005D1D8D" w:rsidRDefault="00A92CEB">
      <w:pPr>
        <w:pStyle w:val="BodyText"/>
        <w:spacing w:before="51"/>
        <w:rPr>
          <w:sz w:val="28"/>
        </w:rPr>
      </w:pPr>
    </w:p>
    <w:p w14:paraId="04C6E7CB" w14:textId="77777777" w:rsidR="00A92CEB" w:rsidRPr="005D1D8D" w:rsidRDefault="00AC2904">
      <w:pPr>
        <w:pStyle w:val="Heading3"/>
        <w:numPr>
          <w:ilvl w:val="1"/>
          <w:numId w:val="3"/>
        </w:numPr>
        <w:tabs>
          <w:tab w:val="left" w:pos="919"/>
        </w:tabs>
        <w:ind w:left="919" w:hanging="359"/>
        <w:rPr>
          <w:rFonts w:ascii="Aptos Display" w:hAnsi="Aptos Display" w:cs="Blackadder ITC"/>
          <w:b w:val="0"/>
        </w:rPr>
      </w:pPr>
      <w:proofErr w:type="spellStart"/>
      <w:r w:rsidRPr="005D1D8D">
        <w:rPr>
          <w:rFonts w:ascii="Aptos Display" w:hAnsi="Aptos Display" w:cs="Blackadder ITC"/>
          <w:w w:val="90"/>
          <w:u w:val="single"/>
        </w:rPr>
        <w:t>Non</w:t>
      </w:r>
      <w:r w:rsidRPr="005D1D8D">
        <w:rPr>
          <w:rFonts w:ascii="Aptos Display" w:hAnsi="Aptos Display" w:cs="Blackadder ITC"/>
          <w:spacing w:val="22"/>
          <w:u w:val="single"/>
        </w:rPr>
        <w:t xml:space="preserve"> </w:t>
      </w:r>
      <w:r w:rsidRPr="005D1D8D">
        <w:rPr>
          <w:rFonts w:ascii="Aptos Display" w:hAnsi="Aptos Display" w:cs="Blackadder ITC"/>
          <w:w w:val="90"/>
          <w:u w:val="single"/>
        </w:rPr>
        <w:t>functional</w:t>
      </w:r>
      <w:proofErr w:type="spellEnd"/>
      <w:r w:rsidRPr="005D1D8D">
        <w:rPr>
          <w:rFonts w:ascii="Aptos Display" w:hAnsi="Aptos Display" w:cs="Blackadder ITC"/>
          <w:spacing w:val="22"/>
          <w:u w:val="single"/>
        </w:rPr>
        <w:t xml:space="preserve"> </w:t>
      </w:r>
      <w:r w:rsidRPr="005D1D8D">
        <w:rPr>
          <w:rFonts w:ascii="Aptos Display" w:hAnsi="Aptos Display" w:cs="Blackadder ITC"/>
          <w:spacing w:val="-2"/>
          <w:w w:val="90"/>
          <w:u w:val="single"/>
        </w:rPr>
        <w:t>Requirement</w:t>
      </w:r>
    </w:p>
    <w:p w14:paraId="5DB71263" w14:textId="77777777" w:rsidR="00A92CEB" w:rsidRPr="005D1D8D" w:rsidRDefault="00AC2904">
      <w:pPr>
        <w:spacing w:before="58" w:line="276" w:lineRule="auto"/>
        <w:ind w:left="908" w:right="181" w:firstLine="4932"/>
        <w:jc w:val="both"/>
        <w:rPr>
          <w:rFonts w:ascii="Arial" w:hAnsi="Arial" w:cs="Arial"/>
          <w:sz w:val="28"/>
        </w:rPr>
      </w:pPr>
      <w:r w:rsidRPr="005D1D8D">
        <w:rPr>
          <w:rFonts w:ascii="Arial" w:hAnsi="Arial" w:cs="Arial"/>
          <w:sz w:val="28"/>
        </w:rPr>
        <w:t xml:space="preserve">The non-functional requirements deal with the characteristics of the system that cannot be expressed as </w:t>
      </w:r>
      <w:r w:rsidRPr="005D1D8D">
        <w:rPr>
          <w:rFonts w:ascii="Arial" w:hAnsi="Arial" w:cs="Arial"/>
          <w:spacing w:val="-2"/>
          <w:sz w:val="28"/>
        </w:rPr>
        <w:t>function.</w:t>
      </w:r>
    </w:p>
    <w:p w14:paraId="53495048" w14:textId="77777777" w:rsidR="00A92CEB" w:rsidRPr="005D1D8D" w:rsidRDefault="00AC2904">
      <w:pPr>
        <w:spacing w:before="2" w:line="276" w:lineRule="auto"/>
        <w:ind w:left="908" w:right="219" w:firstLine="1451"/>
        <w:jc w:val="both"/>
        <w:rPr>
          <w:rFonts w:ascii="Arial" w:hAnsi="Arial" w:cs="Arial"/>
          <w:sz w:val="28"/>
        </w:rPr>
      </w:pPr>
      <w:r w:rsidRPr="005D1D8D">
        <w:rPr>
          <w:rFonts w:ascii="Arial" w:hAnsi="Arial" w:cs="Arial"/>
          <w:sz w:val="28"/>
        </w:rPr>
        <w:t>It includes aspect concerning maintainability, portability and usability and also include reliability issues, accuracy of results, human computer interface and constraints</w:t>
      </w:r>
      <w:r w:rsidRPr="005D1D8D">
        <w:rPr>
          <w:rFonts w:ascii="Arial" w:hAnsi="Arial" w:cs="Arial"/>
          <w:spacing w:val="40"/>
          <w:sz w:val="28"/>
        </w:rPr>
        <w:t xml:space="preserve"> </w:t>
      </w:r>
      <w:r w:rsidRPr="005D1D8D">
        <w:rPr>
          <w:rFonts w:ascii="Arial" w:hAnsi="Arial" w:cs="Arial"/>
          <w:sz w:val="28"/>
        </w:rPr>
        <w:t>on the</w:t>
      </w:r>
      <w:r w:rsidRPr="005D1D8D">
        <w:rPr>
          <w:rFonts w:ascii="Arial" w:hAnsi="Arial" w:cs="Arial"/>
          <w:spacing w:val="40"/>
          <w:sz w:val="28"/>
        </w:rPr>
        <w:t xml:space="preserve"> </w:t>
      </w:r>
      <w:r w:rsidRPr="005D1D8D">
        <w:rPr>
          <w:rFonts w:ascii="Arial" w:hAnsi="Arial" w:cs="Arial"/>
          <w:sz w:val="28"/>
        </w:rPr>
        <w:t>system</w:t>
      </w:r>
      <w:r w:rsidRPr="005D1D8D">
        <w:rPr>
          <w:rFonts w:ascii="Arial" w:hAnsi="Arial" w:cs="Arial"/>
          <w:spacing w:val="40"/>
          <w:sz w:val="28"/>
        </w:rPr>
        <w:t xml:space="preserve"> </w:t>
      </w:r>
      <w:r w:rsidRPr="005D1D8D">
        <w:rPr>
          <w:rFonts w:ascii="Arial" w:hAnsi="Arial" w:cs="Arial"/>
          <w:sz w:val="28"/>
        </w:rPr>
        <w:t>implementation.</w:t>
      </w:r>
    </w:p>
    <w:p w14:paraId="3E99BEB6" w14:textId="77777777" w:rsidR="00A92CEB" w:rsidRPr="005D1D8D" w:rsidRDefault="00A92CEB" w:rsidP="00C55B4E">
      <w:pPr>
        <w:spacing w:before="2" w:line="276" w:lineRule="auto"/>
        <w:ind w:right="219"/>
        <w:jc w:val="both"/>
        <w:rPr>
          <w:rFonts w:ascii="Arial" w:hAnsi="Arial" w:cs="Arial"/>
          <w:sz w:val="28"/>
        </w:rPr>
        <w:sectPr w:rsidR="00A92CEB" w:rsidRPr="005D1D8D">
          <w:type w:val="continuous"/>
          <w:pgSz w:w="11910" w:h="16840"/>
          <w:pgMar w:top="1520" w:right="860" w:bottom="1440" w:left="880" w:header="0" w:footer="1242" w:gutter="0"/>
          <w:cols w:space="720"/>
        </w:sectPr>
      </w:pPr>
    </w:p>
    <w:p w14:paraId="2B361CD1" w14:textId="77777777" w:rsidR="00A92CEB" w:rsidRPr="005D1D8D" w:rsidRDefault="00A92CEB" w:rsidP="002818B6">
      <w:pPr>
        <w:pStyle w:val="BodyText"/>
        <w:spacing w:before="166"/>
        <w:jc w:val="both"/>
        <w:rPr>
          <w:sz w:val="28"/>
        </w:rPr>
      </w:pPr>
    </w:p>
    <w:p w14:paraId="3F71586E" w14:textId="77777777" w:rsidR="00BB4883" w:rsidRPr="005D1D8D" w:rsidRDefault="00BB4883" w:rsidP="002818B6">
      <w:pPr>
        <w:pStyle w:val="Heading1"/>
        <w:rPr>
          <w:rFonts w:ascii="Arial Unicode MS" w:eastAsia="Arial Unicode MS" w:hAnsi="Arial Unicode MS" w:cs="Arial Unicode MS"/>
          <w:sz w:val="28"/>
          <w:u w:val="none"/>
        </w:rPr>
      </w:pPr>
      <w:r w:rsidRPr="005D1D8D">
        <w:rPr>
          <w:rFonts w:ascii="Arial Unicode MS" w:eastAsia="Arial Unicode MS" w:hAnsi="Arial Unicode MS" w:cs="Arial Unicode MS"/>
          <w:sz w:val="28"/>
          <w:u w:val="none"/>
        </w:rPr>
        <w:t>The goal of implementation is to provide general guidelines and practical steps for developing the software system as defined in the SRS document. It includes the following key phases:</w:t>
      </w:r>
    </w:p>
    <w:p w14:paraId="7A5A4927" w14:textId="77777777" w:rsidR="00BB4883" w:rsidRPr="005D1D8D" w:rsidRDefault="00BB4883" w:rsidP="002818B6">
      <w:pPr>
        <w:pStyle w:val="Heading1"/>
        <w:numPr>
          <w:ilvl w:val="0"/>
          <w:numId w:val="7"/>
        </w:numPr>
        <w:jc w:val="left"/>
        <w:rPr>
          <w:rFonts w:ascii="Arial Unicode MS" w:eastAsia="Arial Unicode MS" w:hAnsi="Arial Unicode MS" w:cs="Arial Unicode MS"/>
          <w:sz w:val="28"/>
          <w:u w:val="none"/>
        </w:rPr>
      </w:pPr>
      <w:r w:rsidRPr="005D1D8D">
        <w:rPr>
          <w:rFonts w:ascii="Arial Unicode MS" w:eastAsia="Arial Unicode MS" w:hAnsi="Arial Unicode MS" w:cs="Arial Unicode MS"/>
          <w:sz w:val="32"/>
          <w:szCs w:val="32"/>
          <w:u w:val="none"/>
        </w:rPr>
        <w:t>Design</w:t>
      </w:r>
      <w:r w:rsidRPr="005D1D8D">
        <w:rPr>
          <w:rFonts w:ascii="Arial Unicode MS" w:eastAsia="Arial Unicode MS" w:hAnsi="Arial Unicode MS" w:cs="Arial Unicode MS"/>
          <w:sz w:val="28"/>
          <w:u w:val="none"/>
        </w:rPr>
        <w:br/>
        <w:t>The purpose of the design phase is to transform the requirement specifications into a well-structured solution that can be implemented in a programming language. During this phase, the overall software architecture is derived from the SRS to ensure that all functional and non-functional requirements are addressed.</w:t>
      </w:r>
    </w:p>
    <w:p w14:paraId="74B54B29" w14:textId="77777777" w:rsidR="00BB4883" w:rsidRPr="005D1D8D" w:rsidRDefault="00BB4883" w:rsidP="002818B6">
      <w:pPr>
        <w:pStyle w:val="Heading1"/>
        <w:numPr>
          <w:ilvl w:val="0"/>
          <w:numId w:val="7"/>
        </w:numPr>
        <w:jc w:val="left"/>
        <w:rPr>
          <w:rFonts w:ascii="Arial Unicode MS" w:eastAsia="Arial Unicode MS" w:hAnsi="Arial Unicode MS" w:cs="Arial Unicode MS"/>
          <w:sz w:val="28"/>
          <w:u w:val="none"/>
        </w:rPr>
      </w:pPr>
      <w:r w:rsidRPr="005D1D8D">
        <w:rPr>
          <w:rFonts w:ascii="Arial Unicode MS" w:eastAsia="Arial Unicode MS" w:hAnsi="Arial Unicode MS" w:cs="Arial Unicode MS"/>
          <w:sz w:val="32"/>
          <w:szCs w:val="32"/>
          <w:u w:val="none"/>
        </w:rPr>
        <w:t>Coding and Unit Testing</w:t>
      </w:r>
      <w:r w:rsidRPr="005D1D8D">
        <w:rPr>
          <w:rFonts w:ascii="Arial Unicode MS" w:eastAsia="Arial Unicode MS" w:hAnsi="Arial Unicode MS" w:cs="Arial Unicode MS"/>
          <w:sz w:val="28"/>
          <w:u w:val="none"/>
        </w:rPr>
        <w:br/>
        <w:t>This phase focuses on the actual software development. Each component of the design is implemented as a separate program module. After implementation, every module undergoes unit testing to detect and correct errors. Debugging and proper documentation are also carried out to maintain code quality.</w:t>
      </w:r>
    </w:p>
    <w:p w14:paraId="6A11569C" w14:textId="77777777" w:rsidR="00BB4883" w:rsidRPr="005D1D8D" w:rsidRDefault="00BB4883" w:rsidP="002818B6">
      <w:pPr>
        <w:pStyle w:val="Heading1"/>
        <w:numPr>
          <w:ilvl w:val="0"/>
          <w:numId w:val="7"/>
        </w:numPr>
        <w:jc w:val="left"/>
        <w:rPr>
          <w:rFonts w:ascii="Arial Unicode MS" w:eastAsia="Arial Unicode MS" w:hAnsi="Arial Unicode MS" w:cs="Arial Unicode MS"/>
          <w:sz w:val="28"/>
          <w:u w:val="none"/>
        </w:rPr>
      </w:pPr>
      <w:r w:rsidRPr="005D1D8D">
        <w:rPr>
          <w:rFonts w:ascii="Arial Unicode MS" w:eastAsia="Arial Unicode MS" w:hAnsi="Arial Unicode MS" w:cs="Arial Unicode MS"/>
          <w:sz w:val="32"/>
          <w:szCs w:val="32"/>
          <w:u w:val="none"/>
        </w:rPr>
        <w:t>Integration and Testing</w:t>
      </w:r>
      <w:r w:rsidRPr="005D1D8D">
        <w:rPr>
          <w:rFonts w:ascii="Arial Unicode MS" w:eastAsia="Arial Unicode MS" w:hAnsi="Arial Unicode MS" w:cs="Arial Unicode MS"/>
          <w:sz w:val="28"/>
          <w:u w:val="none"/>
        </w:rPr>
        <w:br/>
        <w:t>In this phase, the tested modules are systematically integrated to form the complete system. Integration is performed step by step, rather than all at once, to easily identify and resolve issues. After integration, system testing verifies that the software meets the specified requirements.</w:t>
      </w:r>
    </w:p>
    <w:p w14:paraId="36347C1C" w14:textId="77777777" w:rsidR="00BB4883" w:rsidRPr="005D1D8D" w:rsidRDefault="00BB4883" w:rsidP="002818B6">
      <w:pPr>
        <w:pStyle w:val="Heading1"/>
        <w:numPr>
          <w:ilvl w:val="0"/>
          <w:numId w:val="7"/>
        </w:numPr>
        <w:jc w:val="left"/>
        <w:rPr>
          <w:rFonts w:ascii="Arial Unicode MS" w:eastAsia="Arial Unicode MS" w:hAnsi="Arial Unicode MS" w:cs="Arial Unicode MS"/>
          <w:sz w:val="28"/>
          <w:u w:val="none"/>
        </w:rPr>
      </w:pPr>
      <w:r w:rsidRPr="005D1D8D">
        <w:rPr>
          <w:rFonts w:ascii="Arial Unicode MS" w:eastAsia="Arial Unicode MS" w:hAnsi="Arial Unicode MS" w:cs="Arial Unicode MS"/>
          <w:sz w:val="32"/>
          <w:szCs w:val="32"/>
          <w:u w:val="none"/>
        </w:rPr>
        <w:t>Maintenance</w:t>
      </w:r>
      <w:r w:rsidRPr="005D1D8D">
        <w:rPr>
          <w:rFonts w:ascii="Arial Unicode MS" w:eastAsia="Arial Unicode MS" w:hAnsi="Arial Unicode MS" w:cs="Arial Unicode MS"/>
          <w:sz w:val="28"/>
          <w:u w:val="none"/>
        </w:rPr>
        <w:br/>
      </w:r>
      <w:proofErr w:type="spellStart"/>
      <w:r w:rsidRPr="005D1D8D">
        <w:rPr>
          <w:rFonts w:ascii="Arial Unicode MS" w:eastAsia="Arial Unicode MS" w:hAnsi="Arial Unicode MS" w:cs="Arial Unicode MS"/>
          <w:sz w:val="28"/>
          <w:u w:val="none"/>
        </w:rPr>
        <w:t>Maintenance</w:t>
      </w:r>
      <w:proofErr w:type="spellEnd"/>
      <w:r w:rsidRPr="005D1D8D">
        <w:rPr>
          <w:rFonts w:ascii="Arial Unicode MS" w:eastAsia="Arial Unicode MS" w:hAnsi="Arial Unicode MS" w:cs="Arial Unicode MS"/>
          <w:sz w:val="28"/>
          <w:u w:val="none"/>
        </w:rPr>
        <w:t xml:space="preserve"> activities are performed after the software has been deployed. They include:</w:t>
      </w:r>
    </w:p>
    <w:p w14:paraId="168A050F" w14:textId="77777777" w:rsidR="00BB4883" w:rsidRPr="005D1D8D" w:rsidRDefault="00BB4883" w:rsidP="002818B6">
      <w:pPr>
        <w:pStyle w:val="Heading1"/>
        <w:numPr>
          <w:ilvl w:val="1"/>
          <w:numId w:val="7"/>
        </w:numPr>
        <w:jc w:val="left"/>
        <w:rPr>
          <w:rFonts w:ascii="Arial Unicode MS" w:eastAsia="Arial Unicode MS" w:hAnsi="Arial Unicode MS" w:cs="Arial Unicode MS"/>
          <w:sz w:val="28"/>
          <w:u w:val="none"/>
        </w:rPr>
      </w:pPr>
      <w:r w:rsidRPr="005D1D8D">
        <w:rPr>
          <w:rFonts w:ascii="Arial Unicode MS" w:eastAsia="Arial Unicode MS" w:hAnsi="Arial Unicode MS" w:cs="Arial Unicode MS"/>
          <w:sz w:val="28"/>
          <w:u w:val="none"/>
        </w:rPr>
        <w:t>Corrective Maintenance: Fixing errors that were not discovered during development or testing.</w:t>
      </w:r>
    </w:p>
    <w:p w14:paraId="47F0BD7B" w14:textId="77777777" w:rsidR="00BB4883" w:rsidRPr="005D1D8D" w:rsidRDefault="00BB4883" w:rsidP="002818B6">
      <w:pPr>
        <w:pStyle w:val="Heading1"/>
        <w:numPr>
          <w:ilvl w:val="1"/>
          <w:numId w:val="7"/>
        </w:numPr>
        <w:jc w:val="left"/>
        <w:rPr>
          <w:rFonts w:ascii="Arial Unicode MS" w:eastAsia="Arial Unicode MS" w:hAnsi="Arial Unicode MS" w:cs="Arial Unicode MS"/>
          <w:sz w:val="28"/>
          <w:u w:val="none"/>
        </w:rPr>
      </w:pPr>
      <w:r w:rsidRPr="005D1D8D">
        <w:rPr>
          <w:rFonts w:ascii="Arial Unicode MS" w:eastAsia="Arial Unicode MS" w:hAnsi="Arial Unicode MS" w:cs="Arial Unicode MS"/>
          <w:sz w:val="28"/>
          <w:u w:val="none"/>
        </w:rPr>
        <w:t>Adaptive Maintenance: Modifying the software to work in a new environment (e.g., different hardware or operating system).</w:t>
      </w:r>
    </w:p>
    <w:p w14:paraId="2182EE22" w14:textId="5BAA3149" w:rsidR="00A92CEB" w:rsidRPr="005D1D8D" w:rsidRDefault="00BB4883" w:rsidP="00F61D8F">
      <w:pPr>
        <w:pStyle w:val="Heading1"/>
        <w:numPr>
          <w:ilvl w:val="1"/>
          <w:numId w:val="7"/>
        </w:numPr>
        <w:jc w:val="left"/>
        <w:rPr>
          <w:rFonts w:ascii="Arial Unicode MS" w:eastAsia="Arial Unicode MS" w:hAnsi="Arial Unicode MS" w:cs="Arial Unicode MS"/>
          <w:sz w:val="28"/>
        </w:rPr>
        <w:sectPr w:rsidR="00A92CEB" w:rsidRPr="005D1D8D">
          <w:headerReference w:type="default" r:id="rId27"/>
          <w:footerReference w:type="default" r:id="rId28"/>
          <w:pgSz w:w="11910" w:h="16840"/>
          <w:pgMar w:top="2660" w:right="860" w:bottom="1440" w:left="880" w:header="0" w:footer="1242" w:gutter="0"/>
          <w:cols w:space="720"/>
        </w:sectPr>
      </w:pPr>
      <w:r w:rsidRPr="005D1D8D">
        <w:rPr>
          <w:rFonts w:ascii="Arial Unicode MS" w:eastAsia="Arial Unicode MS" w:hAnsi="Arial Unicode MS" w:cs="Arial Unicode MS"/>
          <w:sz w:val="28"/>
          <w:u w:val="none"/>
        </w:rPr>
        <w:t>Perfective Maintenance: Enhancing system functionality or improving performance based on client feedback or evolving requirements.</w:t>
      </w:r>
    </w:p>
    <w:p w14:paraId="5EBEC881" w14:textId="389FA9EB" w:rsidR="00A92CEB" w:rsidRPr="005D1D8D" w:rsidRDefault="00A92CEB">
      <w:pPr>
        <w:pStyle w:val="BodyText"/>
        <w:spacing w:before="26"/>
        <w:rPr>
          <w:rFonts w:ascii="Verdana"/>
          <w:b/>
          <w:sz w:val="20"/>
        </w:rPr>
      </w:pPr>
    </w:p>
    <w:p w14:paraId="33D75547" w14:textId="61F535CB" w:rsidR="007D09DE" w:rsidRPr="005D1D8D" w:rsidRDefault="00926C0C" w:rsidP="007D09DE">
      <w:pPr>
        <w:pStyle w:val="BodyText"/>
        <w:rPr>
          <w:rFonts w:ascii="Verdana"/>
          <w:sz w:val="20"/>
        </w:rPr>
      </w:pPr>
      <w:r w:rsidRPr="005D1D8D">
        <w:rPr>
          <w:rFonts w:ascii="Verdana"/>
          <w:noProof/>
          <w:sz w:val="20"/>
        </w:rPr>
        <w:drawing>
          <wp:anchor distT="0" distB="0" distL="114300" distR="114300" simplePos="0" relativeHeight="251658246" behindDoc="0" locked="0" layoutInCell="1" allowOverlap="1" wp14:anchorId="55664327" wp14:editId="3CEE8204">
            <wp:simplePos x="0" y="0"/>
            <wp:positionH relativeFrom="column">
              <wp:posOffset>-247552</wp:posOffset>
            </wp:positionH>
            <wp:positionV relativeFrom="paragraph">
              <wp:posOffset>156210</wp:posOffset>
            </wp:positionV>
            <wp:extent cx="6899910" cy="6720840"/>
            <wp:effectExtent l="0" t="0" r="0" b="3810"/>
            <wp:wrapSquare wrapText="bothSides"/>
            <wp:docPr id="280787911"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99910" cy="6720840"/>
                    </a:xfrm>
                    <a:prstGeom prst="rect">
                      <a:avLst/>
                    </a:prstGeom>
                    <a:noFill/>
                  </pic:spPr>
                </pic:pic>
              </a:graphicData>
            </a:graphic>
            <wp14:sizeRelV relativeFrom="margin">
              <wp14:pctHeight>0</wp14:pctHeight>
            </wp14:sizeRelV>
          </wp:anchor>
        </w:drawing>
      </w:r>
    </w:p>
    <w:p w14:paraId="6BCEBE21" w14:textId="3D226BEE" w:rsidR="007D09DE" w:rsidRPr="005D1D8D" w:rsidRDefault="007D09DE">
      <w:pPr>
        <w:widowControl/>
        <w:autoSpaceDE/>
        <w:autoSpaceDN/>
        <w:rPr>
          <w:rFonts w:ascii="Verdana"/>
          <w:sz w:val="20"/>
          <w:szCs w:val="24"/>
        </w:rPr>
      </w:pPr>
      <w:r w:rsidRPr="005D1D8D">
        <w:rPr>
          <w:rFonts w:ascii="Verdana"/>
          <w:sz w:val="20"/>
        </w:rPr>
        <w:br w:type="page"/>
      </w:r>
    </w:p>
    <w:p w14:paraId="07A56B06" w14:textId="160ED9F8" w:rsidR="00A92CEB" w:rsidRPr="005D1D8D" w:rsidRDefault="00A92CEB" w:rsidP="007D09DE">
      <w:pPr>
        <w:pStyle w:val="BodyText"/>
        <w:rPr>
          <w:rFonts w:ascii="Verdana"/>
          <w:sz w:val="20"/>
        </w:rPr>
        <w:sectPr w:rsidR="00A92CEB" w:rsidRPr="005D1D8D">
          <w:headerReference w:type="default" r:id="rId30"/>
          <w:footerReference w:type="default" r:id="rId31"/>
          <w:pgSz w:w="11910" w:h="16840"/>
          <w:pgMar w:top="2780" w:right="860" w:bottom="1440" w:left="880" w:header="0" w:footer="1242" w:gutter="0"/>
          <w:cols w:space="720"/>
        </w:sectPr>
      </w:pPr>
    </w:p>
    <w:p w14:paraId="66EF4D79" w14:textId="50BB5076" w:rsidR="00A92CEB" w:rsidRPr="005D1D8D" w:rsidRDefault="003F3664" w:rsidP="003F3664">
      <w:pPr>
        <w:pStyle w:val="Heading2"/>
        <w:tabs>
          <w:tab w:val="center" w:pos="5105"/>
        </w:tabs>
        <w:spacing w:before="531"/>
        <w:ind w:left="548" w:right="508"/>
      </w:pPr>
      <w:r>
        <w:rPr>
          <w:color w:val="FFFFFF"/>
        </w:rPr>
        <w:lastRenderedPageBreak/>
        <w:tab/>
      </w:r>
      <w:r w:rsidR="002B1D69" w:rsidRPr="005D1D8D">
        <w:rPr>
          <w:color w:val="FFFFFF"/>
        </w:rPr>
        <w:t xml:space="preserve">Output </w:t>
      </w:r>
      <w:r w:rsidR="00AC2904" w:rsidRPr="005D1D8D">
        <w:rPr>
          <w:color w:val="FFFFFF"/>
        </w:rPr>
        <w:t>Screen</w:t>
      </w:r>
      <w:r w:rsidR="005D6338">
        <w:rPr>
          <w:color w:val="FFFFFF"/>
        </w:rPr>
        <w:t xml:space="preserve"> </w:t>
      </w:r>
      <w:r w:rsidR="005D6338">
        <w:rPr>
          <w:color w:val="FFFFFF"/>
          <w:spacing w:val="-2"/>
        </w:rPr>
        <w:t>S</w:t>
      </w:r>
      <w:r w:rsidR="00AC2904" w:rsidRPr="005D1D8D">
        <w:rPr>
          <w:color w:val="FFFFFF"/>
          <w:spacing w:val="-2"/>
        </w:rPr>
        <w:t>hots</w:t>
      </w:r>
    </w:p>
    <w:p w14:paraId="057BFC25" w14:textId="46903C97" w:rsidR="00A92CEB" w:rsidRPr="005D1D8D" w:rsidRDefault="00CB29AF">
      <w:pPr>
        <w:pStyle w:val="BodyText"/>
        <w:rPr>
          <w:rFonts w:ascii="Verdana"/>
          <w:b/>
          <w:sz w:val="20"/>
        </w:rPr>
      </w:pPr>
      <w:r w:rsidRPr="005D1D8D">
        <w:rPr>
          <w:rFonts w:ascii="Verdana"/>
          <w:noProof/>
          <w:sz w:val="20"/>
        </w:rPr>
        <w:drawing>
          <wp:anchor distT="0" distB="0" distL="114300" distR="114300" simplePos="0" relativeHeight="251658250" behindDoc="1" locked="0" layoutInCell="1" allowOverlap="1" wp14:anchorId="4D777274" wp14:editId="772BB1B9">
            <wp:simplePos x="0" y="0"/>
            <wp:positionH relativeFrom="column">
              <wp:posOffset>96520</wp:posOffset>
            </wp:positionH>
            <wp:positionV relativeFrom="paragraph">
              <wp:posOffset>4011930</wp:posOffset>
            </wp:positionV>
            <wp:extent cx="6217920" cy="3505200"/>
            <wp:effectExtent l="0" t="0" r="0" b="0"/>
            <wp:wrapTight wrapText="bothSides">
              <wp:wrapPolygon edited="0">
                <wp:start x="0" y="0"/>
                <wp:lineTo x="0" y="21483"/>
                <wp:lineTo x="21507" y="21483"/>
                <wp:lineTo x="21507" y="0"/>
                <wp:lineTo x="0" y="0"/>
              </wp:wrapPolygon>
            </wp:wrapTight>
            <wp:docPr id="1642516477" name="Picture 226"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16477" name="Picture 226" descr="A screenshot of a login screen&#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17920" cy="350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D1D8D">
        <w:rPr>
          <w:noProof/>
        </w:rPr>
        <w:drawing>
          <wp:anchor distT="0" distB="0" distL="114300" distR="114300" simplePos="0" relativeHeight="251658249" behindDoc="1" locked="0" layoutInCell="1" allowOverlap="1" wp14:anchorId="6D593CEB" wp14:editId="769E5BA1">
            <wp:simplePos x="0" y="0"/>
            <wp:positionH relativeFrom="column">
              <wp:posOffset>96520</wp:posOffset>
            </wp:positionH>
            <wp:positionV relativeFrom="paragraph">
              <wp:posOffset>262890</wp:posOffset>
            </wp:positionV>
            <wp:extent cx="6212205" cy="3581400"/>
            <wp:effectExtent l="0" t="0" r="0" b="0"/>
            <wp:wrapTight wrapText="bothSides">
              <wp:wrapPolygon edited="0">
                <wp:start x="0" y="0"/>
                <wp:lineTo x="0" y="21485"/>
                <wp:lineTo x="21527" y="21485"/>
                <wp:lineTo x="21527" y="0"/>
                <wp:lineTo x="0" y="0"/>
              </wp:wrapPolygon>
            </wp:wrapTight>
            <wp:docPr id="413293090" name="Picture 225"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93090" name="Picture 225" descr="A screenshot of a login form&#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1220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84BB1D" w14:textId="36506DC7" w:rsidR="00A92CEB" w:rsidRPr="005D1D8D" w:rsidRDefault="00A92CEB">
      <w:pPr>
        <w:pStyle w:val="BodyText"/>
        <w:spacing w:before="138"/>
        <w:rPr>
          <w:rFonts w:ascii="Verdana"/>
          <w:b/>
          <w:sz w:val="20"/>
        </w:rPr>
      </w:pPr>
    </w:p>
    <w:p w14:paraId="7F0AE654" w14:textId="0EB8454B" w:rsidR="00A92CEB" w:rsidRPr="005D1D8D" w:rsidRDefault="00A92CEB">
      <w:pPr>
        <w:pStyle w:val="BodyText"/>
      </w:pPr>
    </w:p>
    <w:p w14:paraId="60331775" w14:textId="2E33F31A" w:rsidR="00A92CEB" w:rsidRPr="005D1D8D" w:rsidRDefault="00A92CEB">
      <w:pPr>
        <w:pStyle w:val="BodyText"/>
      </w:pPr>
    </w:p>
    <w:p w14:paraId="2317BAF3" w14:textId="77777777" w:rsidR="00A92CEB" w:rsidRPr="005D1D8D" w:rsidRDefault="00A92CEB" w:rsidP="00B52853">
      <w:pPr>
        <w:pStyle w:val="BodyText"/>
        <w:jc w:val="center"/>
      </w:pPr>
    </w:p>
    <w:p w14:paraId="606BAEC7" w14:textId="02F99873" w:rsidR="00A92CEB" w:rsidRPr="005D1D8D" w:rsidRDefault="00E3012E" w:rsidP="00E3012E">
      <w:pPr>
        <w:pStyle w:val="Title"/>
        <w:rPr>
          <w:b/>
          <w:bCs/>
          <w:color w:val="21212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D8D">
        <w:t xml:space="preserve">        </w:t>
      </w:r>
      <w:r w:rsidRPr="005D1D8D">
        <w:tab/>
      </w:r>
      <w:r w:rsidRPr="005D1D8D">
        <w:tab/>
      </w:r>
      <w:r w:rsidRPr="005D1D8D">
        <w:tab/>
      </w:r>
      <w:r w:rsidRPr="005D1D8D">
        <w:tab/>
      </w:r>
      <w:r w:rsidRPr="005D1D8D">
        <w:rPr>
          <w:b/>
          <w:bCs/>
          <w:sz w:val="72"/>
          <w:szCs w:val="72"/>
        </w:rPr>
        <w:t xml:space="preserve">  </w:t>
      </w:r>
    </w:p>
    <w:p w14:paraId="1E1CF278" w14:textId="77777777" w:rsidR="00A92CEB" w:rsidRPr="005D1D8D" w:rsidRDefault="00A92CEB" w:rsidP="00D110FD">
      <w:pPr>
        <w:pStyle w:val="BodyText"/>
        <w:jc w:val="center"/>
      </w:pPr>
    </w:p>
    <w:p w14:paraId="578EA7D4" w14:textId="135C26C0" w:rsidR="00A92CEB" w:rsidRPr="005D1D8D" w:rsidRDefault="00A16A97">
      <w:pPr>
        <w:pStyle w:val="BodyText"/>
      </w:pPr>
      <w:r w:rsidRPr="006B78C0">
        <w:rPr>
          <w:rFonts w:ascii="Verdana"/>
          <w:noProof/>
          <w:sz w:val="20"/>
        </w:rPr>
        <w:drawing>
          <wp:inline distT="0" distB="0" distL="0" distR="0" wp14:anchorId="51475A08" wp14:editId="032276DE">
            <wp:extent cx="6340839" cy="3460115"/>
            <wp:effectExtent l="0" t="0" r="3175" b="6985"/>
            <wp:docPr id="455880343" name="Picture 225" descr="A plane flying in the sk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80343" name="Picture 225" descr="A plane flying in the sky&#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71436" cy="3476811"/>
                    </a:xfrm>
                    <a:prstGeom prst="rect">
                      <a:avLst/>
                    </a:prstGeom>
                    <a:noFill/>
                    <a:ln>
                      <a:noFill/>
                    </a:ln>
                  </pic:spPr>
                </pic:pic>
              </a:graphicData>
            </a:graphic>
          </wp:inline>
        </w:drawing>
      </w:r>
    </w:p>
    <w:p w14:paraId="16C95FBD" w14:textId="67B65A40" w:rsidR="00A92CEB" w:rsidRPr="005D1D8D" w:rsidRDefault="00A92CEB">
      <w:pPr>
        <w:pStyle w:val="BodyText"/>
      </w:pPr>
    </w:p>
    <w:p w14:paraId="466A8278" w14:textId="2A2D7E26" w:rsidR="00A92CEB" w:rsidRPr="005D1D8D" w:rsidRDefault="00A92CEB">
      <w:pPr>
        <w:pStyle w:val="BodyText"/>
        <w:spacing w:before="86"/>
        <w:rPr>
          <w:rFonts w:ascii="Verdana"/>
          <w:b/>
          <w:sz w:val="20"/>
        </w:rPr>
      </w:pPr>
    </w:p>
    <w:p w14:paraId="7F1C00E5" w14:textId="2FF6EF01" w:rsidR="00A92CEB" w:rsidRPr="005D1D8D" w:rsidRDefault="003B55FF">
      <w:pPr>
        <w:rPr>
          <w:rFonts w:ascii="Verdana"/>
          <w:sz w:val="20"/>
        </w:rPr>
        <w:sectPr w:rsidR="00A92CEB" w:rsidRPr="005D1D8D">
          <w:headerReference w:type="default" r:id="rId35"/>
          <w:footerReference w:type="default" r:id="rId36"/>
          <w:pgSz w:w="11910" w:h="16840"/>
          <w:pgMar w:top="1520" w:right="860" w:bottom="1440" w:left="880" w:header="0" w:footer="1242" w:gutter="0"/>
          <w:cols w:space="720"/>
        </w:sectPr>
      </w:pPr>
      <w:r w:rsidRPr="003B55FF">
        <w:rPr>
          <w:rFonts w:ascii="Verdana"/>
          <w:noProof/>
          <w:sz w:val="20"/>
        </w:rPr>
        <w:drawing>
          <wp:inline distT="0" distB="0" distL="0" distR="0" wp14:anchorId="2F3BBBE7" wp14:editId="26427CE7">
            <wp:extent cx="6340475" cy="3450975"/>
            <wp:effectExtent l="0" t="0" r="3175" b="0"/>
            <wp:docPr id="1681166745" name="Picture 2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66745" name="Picture 226"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340475" cy="3450975"/>
                    </a:xfrm>
                    <a:prstGeom prst="rect">
                      <a:avLst/>
                    </a:prstGeom>
                    <a:noFill/>
                    <a:ln>
                      <a:noFill/>
                    </a:ln>
                  </pic:spPr>
                </pic:pic>
              </a:graphicData>
            </a:graphic>
          </wp:inline>
        </w:drawing>
      </w:r>
    </w:p>
    <w:p w14:paraId="705B4015" w14:textId="7BDB381D" w:rsidR="00A92CEB" w:rsidRPr="005D1D8D" w:rsidRDefault="00A92CEB">
      <w:pPr>
        <w:pStyle w:val="BodyText"/>
        <w:rPr>
          <w:rFonts w:ascii="Verdana"/>
          <w:b/>
          <w:sz w:val="20"/>
        </w:rPr>
      </w:pPr>
    </w:p>
    <w:p w14:paraId="77B65F3C" w14:textId="4D0C9DBF" w:rsidR="00A92CEB" w:rsidRPr="005D1D8D" w:rsidRDefault="00975EEA">
      <w:pPr>
        <w:pStyle w:val="BodyText"/>
        <w:rPr>
          <w:rFonts w:ascii="Verdana"/>
          <w:b/>
          <w:sz w:val="20"/>
        </w:rPr>
      </w:pPr>
      <w:r w:rsidRPr="003A7B6A">
        <w:rPr>
          <w:noProof/>
        </w:rPr>
        <w:drawing>
          <wp:inline distT="0" distB="0" distL="0" distR="0" wp14:anchorId="55FC69C8" wp14:editId="634DBFD9">
            <wp:extent cx="6457950" cy="3789680"/>
            <wp:effectExtent l="0" t="0" r="0" b="1270"/>
            <wp:docPr id="20794980" name="Picture 2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980" name="Picture 227" descr="A screenshot of a computer&#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57950" cy="3789680"/>
                    </a:xfrm>
                    <a:prstGeom prst="rect">
                      <a:avLst/>
                    </a:prstGeom>
                    <a:noFill/>
                    <a:ln>
                      <a:noFill/>
                    </a:ln>
                  </pic:spPr>
                </pic:pic>
              </a:graphicData>
            </a:graphic>
          </wp:inline>
        </w:drawing>
      </w:r>
    </w:p>
    <w:p w14:paraId="2A707982" w14:textId="42032F77" w:rsidR="00A92CEB" w:rsidRPr="005D1D8D" w:rsidRDefault="00A92CEB">
      <w:pPr>
        <w:pStyle w:val="BodyText"/>
        <w:spacing w:before="85"/>
        <w:rPr>
          <w:rFonts w:ascii="Verdana"/>
          <w:b/>
          <w:sz w:val="20"/>
        </w:rPr>
      </w:pPr>
    </w:p>
    <w:p w14:paraId="37F23BAE" w14:textId="780C8A2A" w:rsidR="00A92CEB" w:rsidRPr="005D1D8D" w:rsidRDefault="00F145E4">
      <w:pPr>
        <w:pStyle w:val="BodyText"/>
        <w:ind w:left="200"/>
        <w:rPr>
          <w:rFonts w:ascii="Verdana"/>
          <w:sz w:val="20"/>
        </w:rPr>
      </w:pPr>
      <w:r w:rsidRPr="00EC3BDB">
        <w:rPr>
          <w:noProof/>
        </w:rPr>
        <w:drawing>
          <wp:anchor distT="0" distB="0" distL="114300" distR="114300" simplePos="0" relativeHeight="251658251" behindDoc="1" locked="0" layoutInCell="1" allowOverlap="1" wp14:anchorId="5DEF816B" wp14:editId="4D066C13">
            <wp:simplePos x="0" y="0"/>
            <wp:positionH relativeFrom="column">
              <wp:posOffset>-4445</wp:posOffset>
            </wp:positionH>
            <wp:positionV relativeFrom="paragraph">
              <wp:posOffset>127291</wp:posOffset>
            </wp:positionV>
            <wp:extent cx="6427470" cy="3803015"/>
            <wp:effectExtent l="0" t="0" r="0" b="6985"/>
            <wp:wrapTight wrapText="bothSides">
              <wp:wrapPolygon edited="0">
                <wp:start x="0" y="0"/>
                <wp:lineTo x="0" y="21531"/>
                <wp:lineTo x="21510" y="21531"/>
                <wp:lineTo x="21510" y="0"/>
                <wp:lineTo x="0" y="0"/>
              </wp:wrapPolygon>
            </wp:wrapTight>
            <wp:docPr id="2144823763" name="Picture 2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23763" name="Picture 228" descr="A screenshot of a computer&#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27470" cy="3803015"/>
                    </a:xfrm>
                    <a:prstGeom prst="rect">
                      <a:avLst/>
                    </a:prstGeom>
                    <a:noFill/>
                    <a:ln>
                      <a:noFill/>
                    </a:ln>
                  </pic:spPr>
                </pic:pic>
              </a:graphicData>
            </a:graphic>
            <wp14:sizeRelH relativeFrom="margin">
              <wp14:pctWidth>0</wp14:pctWidth>
            </wp14:sizeRelH>
          </wp:anchor>
        </w:drawing>
      </w:r>
    </w:p>
    <w:p w14:paraId="62E858AD" w14:textId="77777777" w:rsidR="00A92CEB" w:rsidRPr="005D1D8D" w:rsidRDefault="00A92CEB">
      <w:pPr>
        <w:pStyle w:val="BodyText"/>
        <w:rPr>
          <w:rFonts w:ascii="Verdana"/>
          <w:b/>
          <w:sz w:val="20"/>
        </w:rPr>
      </w:pPr>
    </w:p>
    <w:p w14:paraId="069ED638" w14:textId="28F874A5" w:rsidR="00A92CEB" w:rsidRPr="005D1D8D" w:rsidRDefault="00A92CEB">
      <w:pPr>
        <w:pStyle w:val="BodyText"/>
        <w:spacing w:before="85"/>
        <w:rPr>
          <w:rFonts w:ascii="Verdana"/>
          <w:b/>
          <w:sz w:val="20"/>
        </w:rPr>
      </w:pPr>
    </w:p>
    <w:p w14:paraId="168CCF01" w14:textId="56A569A4" w:rsidR="00A92CEB" w:rsidRPr="005D1D8D" w:rsidRDefault="00A92CEB"/>
    <w:p w14:paraId="32EE16BB" w14:textId="1B8AB177" w:rsidR="00A92CEB" w:rsidRPr="005D1D8D" w:rsidRDefault="00A92CEB"/>
    <w:p w14:paraId="72EAD4B4" w14:textId="4D730295" w:rsidR="00A92CEB" w:rsidRPr="005D1D8D" w:rsidRDefault="00A92CEB"/>
    <w:p w14:paraId="35EEF640" w14:textId="6B06FE30" w:rsidR="00A92CEB" w:rsidRPr="005D1D8D" w:rsidRDefault="00A92CEB"/>
    <w:p w14:paraId="2B69CEA4" w14:textId="77777777" w:rsidR="00A92CEB" w:rsidRPr="005D1D8D" w:rsidRDefault="00A92CEB"/>
    <w:p w14:paraId="152937CE" w14:textId="40E23DC4" w:rsidR="00A92CEB" w:rsidRPr="005D1D8D" w:rsidRDefault="00A92CEB"/>
    <w:p w14:paraId="694EA596" w14:textId="77777777" w:rsidR="00A92CEB" w:rsidRPr="005D1D8D" w:rsidRDefault="00A92CEB"/>
    <w:p w14:paraId="09335DD6" w14:textId="635F13AF" w:rsidR="00A92CEB" w:rsidRPr="005D1D8D" w:rsidRDefault="005C0DA0">
      <w:pPr>
        <w:sectPr w:rsidR="00A92CEB" w:rsidRPr="005D1D8D">
          <w:headerReference w:type="default" r:id="rId40"/>
          <w:footerReference w:type="default" r:id="rId41"/>
          <w:pgSz w:w="11910" w:h="16840"/>
          <w:pgMar w:top="1520" w:right="860" w:bottom="1360" w:left="880" w:header="0" w:footer="1162" w:gutter="0"/>
          <w:cols w:space="720"/>
        </w:sectPr>
      </w:pPr>
      <w:r w:rsidRPr="005C0DA0">
        <w:rPr>
          <w:noProof/>
        </w:rPr>
        <w:drawing>
          <wp:anchor distT="0" distB="0" distL="114300" distR="114300" simplePos="0" relativeHeight="251658252" behindDoc="1" locked="0" layoutInCell="1" allowOverlap="1" wp14:anchorId="5183105E" wp14:editId="28E70839">
            <wp:simplePos x="0" y="0"/>
            <wp:positionH relativeFrom="column">
              <wp:posOffset>-3810</wp:posOffset>
            </wp:positionH>
            <wp:positionV relativeFrom="paragraph">
              <wp:posOffset>448060</wp:posOffset>
            </wp:positionV>
            <wp:extent cx="6101080" cy="5186680"/>
            <wp:effectExtent l="0" t="0" r="0" b="0"/>
            <wp:wrapTight wrapText="bothSides">
              <wp:wrapPolygon edited="0">
                <wp:start x="0" y="0"/>
                <wp:lineTo x="0" y="21500"/>
                <wp:lineTo x="21515" y="21500"/>
                <wp:lineTo x="21515" y="0"/>
                <wp:lineTo x="0" y="0"/>
              </wp:wrapPolygon>
            </wp:wrapTight>
            <wp:docPr id="1547834780" name="Picture 2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34780" name="Picture 230" descr="A screenshot of a computer&#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01080" cy="5186680"/>
                    </a:xfrm>
                    <a:prstGeom prst="rect">
                      <a:avLst/>
                    </a:prstGeom>
                    <a:noFill/>
                    <a:ln>
                      <a:noFill/>
                    </a:ln>
                  </pic:spPr>
                </pic:pic>
              </a:graphicData>
            </a:graphic>
          </wp:anchor>
        </w:drawing>
      </w:r>
    </w:p>
    <w:p w14:paraId="12A39544" w14:textId="131D09DD" w:rsidR="00A92CEB" w:rsidRPr="005D1D8D" w:rsidRDefault="00A92CEB">
      <w:pPr>
        <w:pStyle w:val="BodyText"/>
        <w:rPr>
          <w:rFonts w:ascii="Verdana"/>
          <w:b/>
          <w:sz w:val="20"/>
        </w:rPr>
      </w:pPr>
    </w:p>
    <w:p w14:paraId="28A1FFDC" w14:textId="5BA0C4C7" w:rsidR="00A92CEB" w:rsidRPr="005D1D8D" w:rsidRDefault="00A92CEB">
      <w:pPr>
        <w:pStyle w:val="BodyText"/>
        <w:rPr>
          <w:rFonts w:ascii="Verdana"/>
          <w:b/>
          <w:sz w:val="20"/>
        </w:rPr>
      </w:pPr>
    </w:p>
    <w:p w14:paraId="69E17090" w14:textId="19C19E32" w:rsidR="00A92CEB" w:rsidRPr="005D1D8D" w:rsidRDefault="002E674A">
      <w:pPr>
        <w:pStyle w:val="BodyText"/>
        <w:spacing w:before="85"/>
        <w:rPr>
          <w:rFonts w:ascii="Verdana"/>
          <w:b/>
          <w:sz w:val="20"/>
        </w:rPr>
      </w:pPr>
      <w:r w:rsidRPr="0007582D">
        <w:rPr>
          <w:noProof/>
        </w:rPr>
        <w:drawing>
          <wp:anchor distT="0" distB="0" distL="114300" distR="114300" simplePos="0" relativeHeight="251658253" behindDoc="0" locked="0" layoutInCell="1" allowOverlap="1" wp14:anchorId="002F7A17" wp14:editId="42BEA165">
            <wp:simplePos x="0" y="0"/>
            <wp:positionH relativeFrom="column">
              <wp:posOffset>-234950</wp:posOffset>
            </wp:positionH>
            <wp:positionV relativeFrom="paragraph">
              <wp:posOffset>345440</wp:posOffset>
            </wp:positionV>
            <wp:extent cx="6917055" cy="3752850"/>
            <wp:effectExtent l="0" t="0" r="0" b="0"/>
            <wp:wrapThrough wrapText="bothSides">
              <wp:wrapPolygon edited="0">
                <wp:start x="0" y="0"/>
                <wp:lineTo x="0" y="21490"/>
                <wp:lineTo x="21535" y="21490"/>
                <wp:lineTo x="21535" y="0"/>
                <wp:lineTo x="0" y="0"/>
              </wp:wrapPolygon>
            </wp:wrapThrough>
            <wp:docPr id="1008264319" name="Picture 2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64319" name="Picture 232"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917055"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A835C2" w14:textId="2760F520" w:rsidR="00A92CEB" w:rsidRPr="005D1D8D" w:rsidRDefault="00A92CEB">
      <w:pPr>
        <w:pStyle w:val="BodyText"/>
        <w:ind w:left="200"/>
        <w:rPr>
          <w:rFonts w:ascii="Verdana"/>
          <w:sz w:val="20"/>
        </w:rPr>
      </w:pPr>
    </w:p>
    <w:p w14:paraId="3823071A" w14:textId="4E62FE07" w:rsidR="00A92CEB" w:rsidRPr="005D1D8D" w:rsidRDefault="00A92CEB"/>
    <w:p w14:paraId="346D405B" w14:textId="77777777" w:rsidR="00CC3D28" w:rsidRPr="00CC3D28" w:rsidRDefault="00CC3D28" w:rsidP="00CC3D28">
      <w:pPr>
        <w:jc w:val="center"/>
        <w:rPr>
          <w:rFonts w:ascii="Poor Richard" w:hAnsi="Poor Richard"/>
          <w:sz w:val="56"/>
          <w:szCs w:val="56"/>
        </w:rPr>
      </w:pPr>
      <w:r w:rsidRPr="00CC3D28">
        <w:rPr>
          <w:rFonts w:ascii="Poor Richard" w:hAnsi="Poor Richard"/>
          <w:color w:val="000000" w:themeColor="text1"/>
          <w:sz w:val="5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Developers</w:t>
      </w:r>
      <w:r w:rsidRPr="00CC3D28">
        <w:rPr>
          <w:rFonts w:ascii="Poor Richard" w:hAnsi="Poor Richard"/>
          <w:sz w:val="56"/>
          <w:szCs w:val="56"/>
        </w:rPr>
        <w:t xml:space="preserve"> </w:t>
      </w:r>
    </w:p>
    <w:p w14:paraId="160FFA3C" w14:textId="0CDECEF4" w:rsidR="00A92CEB" w:rsidRPr="005D1D8D" w:rsidRDefault="00A92CEB"/>
    <w:p w14:paraId="3D762D3D" w14:textId="77777777" w:rsidR="00E12AF9" w:rsidRDefault="00E12AF9"/>
    <w:p w14:paraId="570F6B55" w14:textId="77777777" w:rsidR="00E12AF9" w:rsidRDefault="00E12AF9" w:rsidP="00E12AF9"/>
    <w:p w14:paraId="62CA902A" w14:textId="77777777" w:rsidR="00E12AF9" w:rsidRPr="005A41CA" w:rsidRDefault="00E12AF9" w:rsidP="00E12AF9">
      <w:pPr>
        <w:jc w:val="center"/>
        <w:rPr>
          <w:rFonts w:ascii="Copperplate Gothic Bold" w:hAnsi="Copperplate Gothic Bold"/>
          <w:sz w:val="28"/>
          <w:szCs w:val="28"/>
        </w:rPr>
      </w:pPr>
      <w:r w:rsidRPr="005A41CA">
        <w:rPr>
          <w:rFonts w:ascii="Copperplate Gothic Bold" w:hAnsi="Copperplate Gothic Bold"/>
          <w:sz w:val="28"/>
          <w:szCs w:val="28"/>
        </w:rPr>
        <w:t xml:space="preserve">This Airline Management System project has been developed by a team of three members: Bukhari Adnan, </w:t>
      </w:r>
      <w:proofErr w:type="spellStart"/>
      <w:r w:rsidRPr="005A41CA">
        <w:rPr>
          <w:rFonts w:ascii="Copperplate Gothic Bold" w:hAnsi="Copperplate Gothic Bold"/>
          <w:sz w:val="28"/>
          <w:szCs w:val="28"/>
        </w:rPr>
        <w:t>Belim</w:t>
      </w:r>
      <w:proofErr w:type="spellEnd"/>
      <w:r w:rsidRPr="005A41CA">
        <w:rPr>
          <w:rFonts w:ascii="Copperplate Gothic Bold" w:hAnsi="Copperplate Gothic Bold"/>
          <w:sz w:val="28"/>
          <w:szCs w:val="28"/>
        </w:rPr>
        <w:t xml:space="preserve"> Nizamudin, </w:t>
      </w:r>
      <w:proofErr w:type="gramStart"/>
      <w:r w:rsidRPr="005A41CA">
        <w:rPr>
          <w:rFonts w:ascii="Copperplate Gothic Bold" w:hAnsi="Copperplate Gothic Bold"/>
          <w:sz w:val="28"/>
          <w:szCs w:val="28"/>
        </w:rPr>
        <w:t>and  Aadil</w:t>
      </w:r>
      <w:proofErr w:type="gramEnd"/>
      <w:r w:rsidRPr="005A41CA">
        <w:rPr>
          <w:rFonts w:ascii="Copperplate Gothic Bold" w:hAnsi="Copperplate Gothic Bold"/>
          <w:sz w:val="28"/>
          <w:szCs w:val="28"/>
        </w:rPr>
        <w:t xml:space="preserve"> Khan. Each member has contributed with dedication and teamwork to ensure the successful completion of this project.</w:t>
      </w:r>
    </w:p>
    <w:p w14:paraId="1009758D" w14:textId="77777777" w:rsidR="00E12AF9" w:rsidRDefault="00E12AF9" w:rsidP="00E12AF9"/>
    <w:p w14:paraId="48E5F680" w14:textId="77777777" w:rsidR="00E12AF9" w:rsidRDefault="00E12AF9"/>
    <w:p w14:paraId="37A8867F" w14:textId="77777777" w:rsidR="00D55663" w:rsidRPr="005A41CA" w:rsidRDefault="00D55663" w:rsidP="00D55663">
      <w:pPr>
        <w:jc w:val="center"/>
        <w:rPr>
          <w:rFonts w:ascii="Copperplate Gothic Bold" w:hAnsi="Copperplate Gothic Bold"/>
          <w:sz w:val="28"/>
          <w:szCs w:val="28"/>
        </w:rPr>
      </w:pPr>
    </w:p>
    <w:p w14:paraId="573C8675" w14:textId="77777777" w:rsidR="00D55663" w:rsidRPr="007468FD" w:rsidRDefault="00D55663" w:rsidP="00D55663">
      <w:pPr>
        <w:jc w:val="center"/>
        <w:rPr>
          <w:rFonts w:ascii="Copperplate Gothic Bold" w:hAnsi="Copperplate Gothic Bold"/>
          <w:sz w:val="32"/>
          <w:szCs w:val="32"/>
        </w:rPr>
      </w:pPr>
      <w:r w:rsidRPr="007468FD">
        <w:rPr>
          <w:rFonts w:ascii="Copperplate Gothic Bold" w:hAnsi="Copperplate Gothic Bold"/>
          <w:sz w:val="32"/>
          <w:szCs w:val="32"/>
        </w:rPr>
        <w:t xml:space="preserve">This Airline Management System project has been developed under the valuable guidance of Mr. Chirag Jadav. </w:t>
      </w:r>
    </w:p>
    <w:p w14:paraId="44FEDEEE" w14:textId="77777777" w:rsidR="00E12AF9" w:rsidRPr="005D1D8D" w:rsidRDefault="00E12AF9"/>
    <w:p w14:paraId="565ACF28" w14:textId="6932E8F2" w:rsidR="00A92CEB" w:rsidRPr="005D1D8D" w:rsidRDefault="00A92CEB" w:rsidP="00402C60">
      <w:pPr>
        <w:spacing w:line="480" w:lineRule="auto"/>
        <w:sectPr w:rsidR="00A92CEB" w:rsidRPr="005D1D8D">
          <w:pgSz w:w="11910" w:h="16840"/>
          <w:pgMar w:top="1520" w:right="860" w:bottom="1360" w:left="880" w:header="0" w:footer="1162" w:gutter="0"/>
          <w:cols w:space="720"/>
        </w:sectPr>
      </w:pPr>
    </w:p>
    <w:p w14:paraId="74CA1FAC" w14:textId="77777777" w:rsidR="00A92CEB" w:rsidRPr="005D1D8D" w:rsidRDefault="00A92CEB">
      <w:pPr>
        <w:pStyle w:val="BodyText"/>
        <w:rPr>
          <w:rFonts w:ascii="Verdana"/>
          <w:b/>
          <w:sz w:val="20"/>
        </w:rPr>
      </w:pPr>
    </w:p>
    <w:p w14:paraId="092E0A24" w14:textId="77777777" w:rsidR="00A92CEB" w:rsidRDefault="00A92CEB" w:rsidP="001A1FB0">
      <w:pPr>
        <w:pStyle w:val="BodyText"/>
        <w:jc w:val="center"/>
        <w:rPr>
          <w:rFonts w:ascii="Verdana"/>
          <w:b/>
          <w:sz w:val="20"/>
        </w:rPr>
      </w:pPr>
    </w:p>
    <w:p w14:paraId="15C743FB" w14:textId="0943CA43" w:rsidR="00CB080B" w:rsidRPr="005C04F7" w:rsidRDefault="005C04F7" w:rsidP="001A1FB0">
      <w:pPr>
        <w:pStyle w:val="BodyText"/>
        <w:jc w:val="center"/>
        <w:rPr>
          <w:rFonts w:ascii="Copperplate Gothic Bold" w:hAnsi="Copperplate Gothic Bold"/>
          <w:b/>
          <w:sz w:val="48"/>
          <w:szCs w:val="48"/>
        </w:rPr>
      </w:pPr>
      <w:r w:rsidRPr="005C04F7">
        <w:rPr>
          <w:rFonts w:ascii="Copperplate Gothic Bold" w:hAnsi="Copperplate Gothic Bold"/>
          <w:b/>
          <w:sz w:val="48"/>
          <w:szCs w:val="48"/>
        </w:rPr>
        <w:t>Coding tool NetBeans 12.6</w:t>
      </w:r>
    </w:p>
    <w:p w14:paraId="2837A48F" w14:textId="77777777" w:rsidR="00CB080B" w:rsidRPr="005C04F7" w:rsidRDefault="00CB080B" w:rsidP="001A1FB0">
      <w:pPr>
        <w:pStyle w:val="BodyText"/>
        <w:jc w:val="center"/>
        <w:rPr>
          <w:rFonts w:ascii="Copperplate Gothic Bold" w:hAnsi="Copperplate Gothic Bold"/>
          <w:b/>
          <w:sz w:val="20"/>
        </w:rPr>
      </w:pPr>
    </w:p>
    <w:p w14:paraId="4647B5E9" w14:textId="0906D707" w:rsidR="00A92CEB" w:rsidRPr="00C62596" w:rsidRDefault="00C65201" w:rsidP="00C65201">
      <w:pPr>
        <w:pStyle w:val="BodyText"/>
        <w:spacing w:before="85"/>
        <w:jc w:val="center"/>
        <w:rPr>
          <w:rFonts w:ascii="Copperplate Gothic Bold" w:hAnsi="Copperplate Gothic Bold"/>
          <w:b/>
          <w:color w:val="808080" w:themeColor="background1" w:themeShade="80"/>
          <w:sz w:val="36"/>
          <w:szCs w:val="36"/>
        </w:rPr>
      </w:pPr>
      <w:r w:rsidRPr="00C62596">
        <w:rPr>
          <w:rFonts w:ascii="Copperplate Gothic Bold" w:hAnsi="Copperplate Gothic Bold"/>
          <w:b/>
          <w:color w:val="808080" w:themeColor="background1" w:themeShade="80"/>
          <w:sz w:val="36"/>
          <w:szCs w:val="36"/>
        </w:rPr>
        <w:t>The screenshots below display the source code of the Airline Management System project.</w:t>
      </w:r>
    </w:p>
    <w:p w14:paraId="481A7347" w14:textId="77777777" w:rsidR="00A92CEB" w:rsidRPr="00C62596" w:rsidRDefault="00A92CEB">
      <w:pPr>
        <w:pStyle w:val="BodyText"/>
        <w:ind w:left="200"/>
        <w:rPr>
          <w:rFonts w:ascii="Verdana"/>
          <w:color w:val="808080" w:themeColor="background1" w:themeShade="80"/>
          <w:sz w:val="36"/>
          <w:szCs w:val="36"/>
        </w:rPr>
      </w:pPr>
    </w:p>
    <w:p w14:paraId="39C53725" w14:textId="77777777" w:rsidR="00A92CEB" w:rsidRPr="00C17409" w:rsidRDefault="00A92CEB">
      <w:pPr>
        <w:pStyle w:val="BodyText"/>
        <w:rPr>
          <w:rFonts w:ascii="Verdana"/>
          <w:b/>
          <w:sz w:val="36"/>
          <w:szCs w:val="36"/>
        </w:rPr>
      </w:pPr>
    </w:p>
    <w:p w14:paraId="5DE163CD" w14:textId="77777777" w:rsidR="00A92CEB" w:rsidRPr="005D1D8D" w:rsidRDefault="00A92CEB">
      <w:pPr>
        <w:pStyle w:val="BodyText"/>
        <w:spacing w:before="85"/>
        <w:rPr>
          <w:rFonts w:ascii="Verdana"/>
          <w:b/>
          <w:sz w:val="20"/>
        </w:rPr>
      </w:pPr>
    </w:p>
    <w:p w14:paraId="2ABE95C0" w14:textId="6B2A8C28" w:rsidR="00A92CEB" w:rsidRPr="00C62596" w:rsidRDefault="00B623EA" w:rsidP="00B30997">
      <w:pPr>
        <w:jc w:val="center"/>
        <w:rPr>
          <w:rFonts w:ascii="Copperplate Gothic Bold" w:hAnsi="Copperplate Gothic Bold"/>
          <w:color w:val="31849B" w:themeColor="accent5" w:themeShade="BF"/>
          <w:sz w:val="52"/>
          <w:szCs w:val="52"/>
        </w:rPr>
      </w:pPr>
      <w:r w:rsidRPr="00C62596">
        <w:rPr>
          <w:rFonts w:ascii="Copperplate Gothic Bold" w:hAnsi="Copperplate Gothic Bold"/>
          <w:color w:val="31849B" w:themeColor="accent5" w:themeShade="BF"/>
          <w:sz w:val="52"/>
          <w:szCs w:val="52"/>
        </w:rPr>
        <w:t>Login</w:t>
      </w:r>
      <w:r w:rsidR="00591DA0" w:rsidRPr="00C62596">
        <w:rPr>
          <w:rFonts w:ascii="Copperplate Gothic Bold" w:hAnsi="Copperplate Gothic Bold"/>
          <w:color w:val="31849B" w:themeColor="accent5" w:themeShade="BF"/>
          <w:sz w:val="52"/>
          <w:szCs w:val="52"/>
        </w:rPr>
        <w:t xml:space="preserve"> </w:t>
      </w:r>
      <w:r w:rsidRPr="00C62596">
        <w:rPr>
          <w:rFonts w:ascii="Copperplate Gothic Bold" w:hAnsi="Copperplate Gothic Bold"/>
          <w:color w:val="31849B" w:themeColor="accent5" w:themeShade="BF"/>
          <w:sz w:val="52"/>
          <w:szCs w:val="52"/>
        </w:rPr>
        <w:t>&amp;</w:t>
      </w:r>
      <w:r w:rsidR="00591DA0" w:rsidRPr="00C62596">
        <w:rPr>
          <w:rFonts w:ascii="Copperplate Gothic Bold" w:hAnsi="Copperplate Gothic Bold"/>
          <w:color w:val="31849B" w:themeColor="accent5" w:themeShade="BF"/>
          <w:sz w:val="52"/>
          <w:szCs w:val="52"/>
        </w:rPr>
        <w:t xml:space="preserve"> </w:t>
      </w:r>
      <w:r w:rsidR="00792CCE" w:rsidRPr="00C62596">
        <w:rPr>
          <w:rFonts w:ascii="Copperplate Gothic Bold" w:hAnsi="Copperplate Gothic Bold"/>
          <w:color w:val="31849B" w:themeColor="accent5" w:themeShade="BF"/>
          <w:sz w:val="52"/>
          <w:szCs w:val="52"/>
        </w:rPr>
        <w:t>Re</w:t>
      </w:r>
      <w:r w:rsidR="00591DA0" w:rsidRPr="00C62596">
        <w:rPr>
          <w:rFonts w:ascii="Copperplate Gothic Bold" w:hAnsi="Copperplate Gothic Bold"/>
          <w:color w:val="31849B" w:themeColor="accent5" w:themeShade="BF"/>
          <w:sz w:val="52"/>
          <w:szCs w:val="52"/>
        </w:rPr>
        <w:t>gister</w:t>
      </w:r>
    </w:p>
    <w:p w14:paraId="409BFD41" w14:textId="1C510776" w:rsidR="00B30997" w:rsidRPr="00C62596" w:rsidRDefault="00C62596" w:rsidP="00B30997">
      <w:pPr>
        <w:jc w:val="center"/>
        <w:rPr>
          <w:rFonts w:ascii="Copperplate Gothic Bold" w:hAnsi="Copperplate Gothic Bold"/>
          <w:color w:val="31849B" w:themeColor="accent5" w:themeShade="BF"/>
          <w:sz w:val="52"/>
          <w:szCs w:val="52"/>
        </w:rPr>
      </w:pPr>
      <w:r w:rsidRPr="00C62596">
        <w:rPr>
          <w:rFonts w:ascii="Copperplate Gothic Bold" w:hAnsi="Copperplate Gothic Bold"/>
          <w:color w:val="31849B" w:themeColor="accent5" w:themeShade="BF"/>
          <w:sz w:val="52"/>
          <w:szCs w:val="52"/>
        </w:rPr>
        <w:t>(A.Login.java)</w:t>
      </w:r>
    </w:p>
    <w:p w14:paraId="4D0777B8" w14:textId="77777777" w:rsidR="001E154B" w:rsidRPr="00C62596" w:rsidRDefault="001E154B">
      <w:pPr>
        <w:rPr>
          <w:rFonts w:ascii="Copperplate Gothic Bold" w:hAnsi="Copperplate Gothic Bold"/>
          <w:sz w:val="52"/>
          <w:szCs w:val="52"/>
        </w:rPr>
      </w:pPr>
    </w:p>
    <w:p w14:paraId="701C4F15" w14:textId="77777777" w:rsidR="001E154B" w:rsidRPr="005D1D8D" w:rsidRDefault="001E154B"/>
    <w:p w14:paraId="17986BE6" w14:textId="77777777" w:rsidR="00A92CEB" w:rsidRPr="005D1D8D" w:rsidRDefault="00A92CEB"/>
    <w:p w14:paraId="4D702022" w14:textId="77777777" w:rsidR="00A92CEB" w:rsidRPr="005D1D8D" w:rsidRDefault="00A92CEB"/>
    <w:p w14:paraId="618DA06D" w14:textId="77777777" w:rsidR="00A92CEB" w:rsidRPr="005D1D8D" w:rsidRDefault="00A92CEB"/>
    <w:p w14:paraId="2A73B16A" w14:textId="77777777" w:rsidR="00A92CEB" w:rsidRDefault="00390DA9">
      <w:pPr>
        <w:rPr>
          <w:noProof/>
        </w:rPr>
      </w:pPr>
      <w:r w:rsidRPr="008A57C9">
        <w:rPr>
          <w:noProof/>
        </w:rPr>
        <w:drawing>
          <wp:inline distT="0" distB="0" distL="0" distR="0" wp14:anchorId="4B6C10F0" wp14:editId="0B7280AA">
            <wp:extent cx="6457950" cy="3338830"/>
            <wp:effectExtent l="0" t="0" r="0" b="0"/>
            <wp:docPr id="1060990384" name="Picture 2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90384" name="Picture 234" descr="A screenshot of a comput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457950" cy="3338830"/>
                    </a:xfrm>
                    <a:prstGeom prst="rect">
                      <a:avLst/>
                    </a:prstGeom>
                    <a:noFill/>
                    <a:ln>
                      <a:noFill/>
                    </a:ln>
                  </pic:spPr>
                </pic:pic>
              </a:graphicData>
            </a:graphic>
          </wp:inline>
        </w:drawing>
      </w:r>
    </w:p>
    <w:p w14:paraId="64D1FC7C" w14:textId="10510D7C" w:rsidR="00BC7813" w:rsidRDefault="00BC7813" w:rsidP="00BC7813">
      <w:pPr>
        <w:tabs>
          <w:tab w:val="left" w:pos="4032"/>
        </w:tabs>
        <w:rPr>
          <w:noProof/>
        </w:rPr>
      </w:pPr>
    </w:p>
    <w:p w14:paraId="11505AE7" w14:textId="66CFFCAF" w:rsidR="00BC7813" w:rsidRPr="00BC7813" w:rsidRDefault="00BC7813" w:rsidP="00BC7813">
      <w:pPr>
        <w:tabs>
          <w:tab w:val="left" w:pos="4032"/>
        </w:tabs>
        <w:sectPr w:rsidR="00BC7813" w:rsidRPr="00BC7813">
          <w:pgSz w:w="11910" w:h="16840"/>
          <w:pgMar w:top="1520" w:right="860" w:bottom="1360" w:left="880" w:header="0" w:footer="1162" w:gutter="0"/>
          <w:cols w:space="720"/>
        </w:sectPr>
      </w:pPr>
      <w:r>
        <w:tab/>
      </w:r>
    </w:p>
    <w:p w14:paraId="52BC1992" w14:textId="77777777" w:rsidR="00A92CEB" w:rsidRPr="005D1D8D" w:rsidRDefault="00A92CEB">
      <w:pPr>
        <w:pStyle w:val="BodyText"/>
        <w:rPr>
          <w:rFonts w:ascii="Verdana"/>
          <w:b/>
          <w:sz w:val="20"/>
        </w:rPr>
      </w:pPr>
    </w:p>
    <w:p w14:paraId="152DE516" w14:textId="77777777" w:rsidR="00A92CEB" w:rsidRPr="005D1D8D" w:rsidRDefault="00A92CEB">
      <w:pPr>
        <w:pStyle w:val="BodyText"/>
        <w:rPr>
          <w:rFonts w:ascii="Verdana"/>
          <w:b/>
          <w:color w:val="262626" w:themeColor="text1" w:themeTint="D9"/>
          <w:sz w:val="20"/>
        </w:rPr>
      </w:pPr>
    </w:p>
    <w:p w14:paraId="2EFBF098" w14:textId="357A8AE0" w:rsidR="00A92CEB" w:rsidRPr="005D1D8D" w:rsidRDefault="00AA4E96">
      <w:pPr>
        <w:pStyle w:val="BodyText"/>
        <w:ind w:left="200"/>
        <w:rPr>
          <w:rFonts w:ascii="Verdana"/>
          <w:sz w:val="20"/>
        </w:rPr>
      </w:pPr>
      <w:r w:rsidRPr="00AA4E96">
        <w:rPr>
          <w:rFonts w:ascii="Verdana"/>
          <w:b/>
          <w:noProof/>
          <w:sz w:val="20"/>
        </w:rPr>
        <w:drawing>
          <wp:inline distT="0" distB="0" distL="0" distR="0" wp14:anchorId="43E6A706" wp14:editId="4BD6D33C">
            <wp:extent cx="6457950" cy="3552190"/>
            <wp:effectExtent l="0" t="0" r="0" b="0"/>
            <wp:docPr id="602806662"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457950" cy="3552190"/>
                    </a:xfrm>
                    <a:prstGeom prst="rect">
                      <a:avLst/>
                    </a:prstGeom>
                    <a:noFill/>
                    <a:ln>
                      <a:noFill/>
                    </a:ln>
                  </pic:spPr>
                </pic:pic>
              </a:graphicData>
            </a:graphic>
          </wp:inline>
        </w:drawing>
      </w:r>
    </w:p>
    <w:p w14:paraId="1249BC61" w14:textId="671B8671" w:rsidR="00A92CEB" w:rsidRPr="005D1D8D" w:rsidRDefault="00AA4E96">
      <w:pPr>
        <w:pStyle w:val="BodyText"/>
        <w:rPr>
          <w:rFonts w:ascii="Verdana"/>
          <w:b/>
          <w:sz w:val="20"/>
        </w:rPr>
      </w:pPr>
      <w:r w:rsidRPr="00AA4E96">
        <w:rPr>
          <w:noProof/>
        </w:rPr>
        <w:drawing>
          <wp:anchor distT="0" distB="0" distL="114300" distR="114300" simplePos="0" relativeHeight="251658254" behindDoc="0" locked="0" layoutInCell="1" allowOverlap="1" wp14:anchorId="095CE67A" wp14:editId="2CA4DD9E">
            <wp:simplePos x="0" y="0"/>
            <wp:positionH relativeFrom="column">
              <wp:posOffset>142240</wp:posOffset>
            </wp:positionH>
            <wp:positionV relativeFrom="paragraph">
              <wp:posOffset>248920</wp:posOffset>
            </wp:positionV>
            <wp:extent cx="6461760" cy="3542665"/>
            <wp:effectExtent l="0" t="0" r="0" b="635"/>
            <wp:wrapSquare wrapText="bothSides"/>
            <wp:docPr id="475776116" name="Picture 259"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76116" name="Picture 259" descr="A screenshot of a compute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461760" cy="3542665"/>
                    </a:xfrm>
                    <a:prstGeom prst="rect">
                      <a:avLst/>
                    </a:prstGeom>
                    <a:noFill/>
                    <a:ln>
                      <a:noFill/>
                    </a:ln>
                  </pic:spPr>
                </pic:pic>
              </a:graphicData>
            </a:graphic>
            <wp14:sizeRelH relativeFrom="margin">
              <wp14:pctWidth>0</wp14:pctWidth>
            </wp14:sizeRelH>
          </wp:anchor>
        </w:drawing>
      </w:r>
    </w:p>
    <w:p w14:paraId="5A2B61B6" w14:textId="77777777" w:rsidR="00A92CEB" w:rsidRPr="005D1D8D" w:rsidRDefault="00A92CEB"/>
    <w:p w14:paraId="4D507814" w14:textId="77777777" w:rsidR="00A92CEB" w:rsidRPr="005D1D8D" w:rsidRDefault="00A92CEB"/>
    <w:p w14:paraId="231B85DD" w14:textId="77777777" w:rsidR="00A92CEB" w:rsidRPr="005D1D8D" w:rsidRDefault="00A92CEB"/>
    <w:p w14:paraId="71EB26A8" w14:textId="28ED8124" w:rsidR="00A92CEB" w:rsidRPr="005D1D8D" w:rsidRDefault="00A92CEB">
      <w:pPr>
        <w:sectPr w:rsidR="00A92CEB" w:rsidRPr="005D1D8D">
          <w:pgSz w:w="11910" w:h="16840"/>
          <w:pgMar w:top="1520" w:right="860" w:bottom="1360" w:left="880" w:header="0" w:footer="1162" w:gutter="0"/>
          <w:cols w:space="720"/>
        </w:sectPr>
      </w:pPr>
    </w:p>
    <w:p w14:paraId="6536DDC9" w14:textId="77777777" w:rsidR="00A92CEB" w:rsidRPr="005D1D8D" w:rsidRDefault="00A92CEB">
      <w:pPr>
        <w:pStyle w:val="BodyText"/>
        <w:rPr>
          <w:rFonts w:ascii="Verdana"/>
          <w:b/>
          <w:sz w:val="20"/>
        </w:rPr>
      </w:pPr>
    </w:p>
    <w:p w14:paraId="04E75173" w14:textId="77777777" w:rsidR="00A92CEB" w:rsidRPr="005D1D8D" w:rsidRDefault="00A92CEB">
      <w:pPr>
        <w:pStyle w:val="BodyText"/>
        <w:rPr>
          <w:rFonts w:ascii="Verdana"/>
          <w:b/>
          <w:sz w:val="20"/>
        </w:rPr>
      </w:pPr>
    </w:p>
    <w:p w14:paraId="392C4BB2" w14:textId="77777777" w:rsidR="00A92CEB" w:rsidRPr="005D1D8D" w:rsidRDefault="00A92CEB">
      <w:pPr>
        <w:pStyle w:val="BodyText"/>
        <w:spacing w:before="85"/>
        <w:rPr>
          <w:rFonts w:ascii="Verdana"/>
          <w:b/>
          <w:sz w:val="20"/>
        </w:rPr>
      </w:pPr>
    </w:p>
    <w:p w14:paraId="7360B7DD" w14:textId="7E5405F6" w:rsidR="00A92CEB" w:rsidRPr="005D1D8D" w:rsidRDefault="001F217A">
      <w:pPr>
        <w:pStyle w:val="BodyText"/>
        <w:ind w:left="200"/>
        <w:rPr>
          <w:rFonts w:ascii="Verdana"/>
          <w:sz w:val="20"/>
        </w:rPr>
      </w:pPr>
      <w:r w:rsidRPr="001F217A">
        <w:rPr>
          <w:rFonts w:ascii="Verdana"/>
          <w:noProof/>
          <w:sz w:val="20"/>
        </w:rPr>
        <w:drawing>
          <wp:inline distT="0" distB="0" distL="0" distR="0" wp14:anchorId="6DBD7F2D" wp14:editId="600EA38A">
            <wp:extent cx="6457950" cy="3493135"/>
            <wp:effectExtent l="0" t="0" r="0" b="0"/>
            <wp:docPr id="498754738"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57950" cy="3493135"/>
                    </a:xfrm>
                    <a:prstGeom prst="rect">
                      <a:avLst/>
                    </a:prstGeom>
                    <a:noFill/>
                    <a:ln>
                      <a:noFill/>
                    </a:ln>
                  </pic:spPr>
                </pic:pic>
              </a:graphicData>
            </a:graphic>
          </wp:inline>
        </w:drawing>
      </w:r>
    </w:p>
    <w:p w14:paraId="607A8F12" w14:textId="6CF4C48C" w:rsidR="00A92CEB" w:rsidRPr="005D1D8D" w:rsidRDefault="001F217A">
      <w:pPr>
        <w:pStyle w:val="BodyText"/>
        <w:rPr>
          <w:rFonts w:ascii="Verdana"/>
          <w:b/>
          <w:sz w:val="20"/>
        </w:rPr>
      </w:pPr>
      <w:r>
        <w:rPr>
          <w:noProof/>
        </w:rPr>
        <w:drawing>
          <wp:anchor distT="0" distB="0" distL="114300" distR="114300" simplePos="0" relativeHeight="251658255" behindDoc="1" locked="0" layoutInCell="1" allowOverlap="1" wp14:anchorId="6A037FA4" wp14:editId="0C0612DF">
            <wp:simplePos x="0" y="0"/>
            <wp:positionH relativeFrom="column">
              <wp:posOffset>111760</wp:posOffset>
            </wp:positionH>
            <wp:positionV relativeFrom="paragraph">
              <wp:posOffset>221615</wp:posOffset>
            </wp:positionV>
            <wp:extent cx="6473190" cy="3544570"/>
            <wp:effectExtent l="0" t="0" r="3810" b="0"/>
            <wp:wrapTight wrapText="bothSides">
              <wp:wrapPolygon edited="0">
                <wp:start x="0" y="0"/>
                <wp:lineTo x="0" y="21476"/>
                <wp:lineTo x="21549" y="21476"/>
                <wp:lineTo x="21549" y="0"/>
                <wp:lineTo x="0" y="0"/>
              </wp:wrapPolygon>
            </wp:wrapTight>
            <wp:docPr id="2090103248" name="Picture 26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103248" name="Picture 261" descr="A screenshot of a computer&#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73190" cy="3544570"/>
                    </a:xfrm>
                    <a:prstGeom prst="rect">
                      <a:avLst/>
                    </a:prstGeom>
                    <a:noFill/>
                    <a:ln>
                      <a:noFill/>
                    </a:ln>
                  </pic:spPr>
                </pic:pic>
              </a:graphicData>
            </a:graphic>
            <wp14:sizeRelH relativeFrom="margin">
              <wp14:pctWidth>0</wp14:pctWidth>
            </wp14:sizeRelH>
          </wp:anchor>
        </w:drawing>
      </w:r>
    </w:p>
    <w:p w14:paraId="58CF940F" w14:textId="74BEC392" w:rsidR="00A92CEB" w:rsidRPr="005D1D8D" w:rsidRDefault="00A92CEB">
      <w:pPr>
        <w:pStyle w:val="BodyText"/>
        <w:spacing w:before="85"/>
        <w:rPr>
          <w:rFonts w:ascii="Verdana"/>
          <w:b/>
          <w:sz w:val="20"/>
        </w:rPr>
      </w:pPr>
    </w:p>
    <w:p w14:paraId="3A2E3FFC" w14:textId="77777777" w:rsidR="00A92CEB" w:rsidRPr="005D1D8D" w:rsidRDefault="00A92CEB"/>
    <w:p w14:paraId="1B597380" w14:textId="77777777" w:rsidR="00A92CEB" w:rsidRPr="005D1D8D" w:rsidRDefault="00A92CEB"/>
    <w:p w14:paraId="51B0BDE1" w14:textId="3BB87F89" w:rsidR="00A92CEB" w:rsidRPr="005D1D8D" w:rsidRDefault="00A92CEB">
      <w:pPr>
        <w:sectPr w:rsidR="00A92CEB" w:rsidRPr="005D1D8D">
          <w:pgSz w:w="11910" w:h="16840"/>
          <w:pgMar w:top="1520" w:right="860" w:bottom="1360" w:left="880" w:header="0" w:footer="1162" w:gutter="0"/>
          <w:cols w:space="720"/>
        </w:sectPr>
      </w:pPr>
    </w:p>
    <w:p w14:paraId="04714C6A" w14:textId="77777777" w:rsidR="00A92CEB" w:rsidRDefault="00A92CEB">
      <w:pPr>
        <w:pStyle w:val="BodyText"/>
        <w:rPr>
          <w:rFonts w:ascii="Verdana"/>
          <w:b/>
          <w:sz w:val="20"/>
        </w:rPr>
      </w:pPr>
    </w:p>
    <w:p w14:paraId="56D89B0A" w14:textId="77777777" w:rsidR="008B0B78" w:rsidRDefault="008B0B78">
      <w:pPr>
        <w:pStyle w:val="BodyText"/>
        <w:rPr>
          <w:rFonts w:ascii="Verdana"/>
          <w:b/>
          <w:sz w:val="20"/>
        </w:rPr>
      </w:pPr>
    </w:p>
    <w:p w14:paraId="51DD20D8" w14:textId="77777777" w:rsidR="000F7897" w:rsidRDefault="000F7897">
      <w:pPr>
        <w:pStyle w:val="BodyText"/>
        <w:rPr>
          <w:rFonts w:ascii="Verdana"/>
          <w:b/>
          <w:sz w:val="20"/>
        </w:rPr>
      </w:pPr>
    </w:p>
    <w:p w14:paraId="4F3AF44F" w14:textId="659D7D2B" w:rsidR="00FF7C77" w:rsidRPr="005D1D8D" w:rsidRDefault="00FF7C77">
      <w:pPr>
        <w:pStyle w:val="BodyText"/>
        <w:rPr>
          <w:rFonts w:ascii="Verdana"/>
          <w:b/>
          <w:sz w:val="20"/>
        </w:rPr>
      </w:pPr>
      <w:r>
        <w:rPr>
          <w:noProof/>
        </w:rPr>
        <w:drawing>
          <wp:inline distT="0" distB="0" distL="0" distR="0" wp14:anchorId="39F95275" wp14:editId="10F116D8">
            <wp:extent cx="6457950" cy="3499485"/>
            <wp:effectExtent l="0" t="0" r="0" b="5715"/>
            <wp:docPr id="1287526849"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457950" cy="3499485"/>
                    </a:xfrm>
                    <a:prstGeom prst="rect">
                      <a:avLst/>
                    </a:prstGeom>
                    <a:noFill/>
                    <a:ln>
                      <a:noFill/>
                    </a:ln>
                  </pic:spPr>
                </pic:pic>
              </a:graphicData>
            </a:graphic>
          </wp:inline>
        </w:drawing>
      </w:r>
    </w:p>
    <w:p w14:paraId="54DE13C1" w14:textId="4DE52D0F" w:rsidR="00A92CEB" w:rsidRDefault="00A92CEB">
      <w:pPr>
        <w:pStyle w:val="BodyText"/>
        <w:ind w:left="200"/>
        <w:rPr>
          <w:rFonts w:ascii="Verdana"/>
          <w:sz w:val="20"/>
        </w:rPr>
      </w:pPr>
    </w:p>
    <w:p w14:paraId="159D6579" w14:textId="77777777" w:rsidR="000F7897" w:rsidRPr="005D1D8D" w:rsidRDefault="000F7897">
      <w:pPr>
        <w:pStyle w:val="BodyText"/>
        <w:ind w:left="200"/>
        <w:rPr>
          <w:rFonts w:ascii="Verdana"/>
          <w:sz w:val="20"/>
        </w:rPr>
      </w:pPr>
    </w:p>
    <w:p w14:paraId="66A8A575" w14:textId="3D2D12B3" w:rsidR="00A92CEB" w:rsidRPr="005D1D8D" w:rsidRDefault="00676EBD">
      <w:pPr>
        <w:pStyle w:val="BodyText"/>
        <w:rPr>
          <w:rFonts w:ascii="Verdana"/>
          <w:b/>
          <w:sz w:val="20"/>
        </w:rPr>
      </w:pPr>
      <w:r w:rsidRPr="00676EBD">
        <w:rPr>
          <w:rFonts w:ascii="Verdana"/>
          <w:b/>
          <w:noProof/>
          <w:sz w:val="20"/>
        </w:rPr>
        <w:drawing>
          <wp:inline distT="0" distB="0" distL="0" distR="0" wp14:anchorId="449DC440" wp14:editId="4D56AB29">
            <wp:extent cx="6457950" cy="3512820"/>
            <wp:effectExtent l="0" t="0" r="0" b="0"/>
            <wp:docPr id="1225754638" name="Picture 26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54638" name="Picture 263" descr="A screenshot of a computer&#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57950" cy="3512820"/>
                    </a:xfrm>
                    <a:prstGeom prst="rect">
                      <a:avLst/>
                    </a:prstGeom>
                    <a:noFill/>
                    <a:ln>
                      <a:noFill/>
                    </a:ln>
                  </pic:spPr>
                </pic:pic>
              </a:graphicData>
            </a:graphic>
          </wp:inline>
        </w:drawing>
      </w:r>
    </w:p>
    <w:p w14:paraId="6EE06B3E" w14:textId="7BF298C7" w:rsidR="00A92CEB" w:rsidRPr="005D1D8D" w:rsidRDefault="00A92CEB">
      <w:pPr>
        <w:pStyle w:val="BodyText"/>
        <w:spacing w:before="86"/>
        <w:rPr>
          <w:rFonts w:ascii="Verdana"/>
          <w:b/>
          <w:sz w:val="20"/>
        </w:rPr>
      </w:pPr>
    </w:p>
    <w:p w14:paraId="6EB38A24" w14:textId="5E49B4F5" w:rsidR="00A92CEB" w:rsidRPr="005D1D8D" w:rsidRDefault="00A92CEB"/>
    <w:p w14:paraId="78C76CD4" w14:textId="59B466EE" w:rsidR="00A92CEB" w:rsidRPr="005D1D8D" w:rsidRDefault="00A92CEB"/>
    <w:p w14:paraId="15A6F4A2" w14:textId="17577468" w:rsidR="00A92CEB" w:rsidRPr="005D1D8D" w:rsidRDefault="00A92CEB"/>
    <w:p w14:paraId="4103A8D1" w14:textId="0A06803C" w:rsidR="00A92CEB" w:rsidRPr="005D1D8D" w:rsidRDefault="00A92CEB">
      <w:pPr>
        <w:sectPr w:rsidR="00A92CEB" w:rsidRPr="005D1D8D">
          <w:pgSz w:w="11910" w:h="16840"/>
          <w:pgMar w:top="1520" w:right="860" w:bottom="1360" w:left="880" w:header="0" w:footer="1162" w:gutter="0"/>
          <w:cols w:space="720"/>
        </w:sectPr>
      </w:pPr>
    </w:p>
    <w:p w14:paraId="44703C15" w14:textId="77777777" w:rsidR="00A92CEB" w:rsidRPr="005D1D8D" w:rsidRDefault="00A92CEB">
      <w:pPr>
        <w:pStyle w:val="BodyText"/>
        <w:rPr>
          <w:rFonts w:ascii="Verdana"/>
          <w:b/>
          <w:sz w:val="20"/>
        </w:rPr>
      </w:pPr>
    </w:p>
    <w:p w14:paraId="1D7224F0" w14:textId="77777777" w:rsidR="00A92CEB" w:rsidRPr="005D1D8D" w:rsidRDefault="00A92CEB">
      <w:pPr>
        <w:pStyle w:val="BodyText"/>
        <w:rPr>
          <w:rFonts w:ascii="Verdana"/>
          <w:b/>
          <w:sz w:val="20"/>
        </w:rPr>
      </w:pPr>
    </w:p>
    <w:p w14:paraId="3EFFCFAC" w14:textId="2A1738A1" w:rsidR="00A92CEB" w:rsidRPr="005D1D8D" w:rsidRDefault="00010D8E">
      <w:pPr>
        <w:pStyle w:val="BodyText"/>
        <w:spacing w:before="48" w:after="1"/>
        <w:rPr>
          <w:rFonts w:ascii="Verdana"/>
          <w:b/>
          <w:sz w:val="20"/>
        </w:rPr>
      </w:pPr>
      <w:r w:rsidRPr="00676EBD">
        <w:rPr>
          <w:rFonts w:ascii="Verdana"/>
          <w:noProof/>
          <w:sz w:val="20"/>
        </w:rPr>
        <w:drawing>
          <wp:anchor distT="0" distB="0" distL="114300" distR="114300" simplePos="0" relativeHeight="251658256" behindDoc="0" locked="0" layoutInCell="1" allowOverlap="1" wp14:anchorId="31E173CF" wp14:editId="3F341D59">
            <wp:simplePos x="0" y="0"/>
            <wp:positionH relativeFrom="column">
              <wp:posOffset>20320</wp:posOffset>
            </wp:positionH>
            <wp:positionV relativeFrom="paragraph">
              <wp:posOffset>189230</wp:posOffset>
            </wp:positionV>
            <wp:extent cx="6503670" cy="3517900"/>
            <wp:effectExtent l="0" t="0" r="0" b="6350"/>
            <wp:wrapTopAndBottom/>
            <wp:docPr id="1089193487" name="Picture 26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93487" name="Picture 264" descr="A screenshot of a computer&#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503670" cy="3517900"/>
                    </a:xfrm>
                    <a:prstGeom prst="rect">
                      <a:avLst/>
                    </a:prstGeom>
                    <a:noFill/>
                    <a:ln>
                      <a:noFill/>
                    </a:ln>
                  </pic:spPr>
                </pic:pic>
              </a:graphicData>
            </a:graphic>
          </wp:anchor>
        </w:drawing>
      </w:r>
    </w:p>
    <w:p w14:paraId="77AAA787" w14:textId="77777777" w:rsidR="00A92CEB" w:rsidRDefault="00A92CEB">
      <w:pPr>
        <w:pStyle w:val="BodyText"/>
        <w:rPr>
          <w:rFonts w:ascii="Verdana"/>
          <w:b/>
          <w:sz w:val="20"/>
        </w:rPr>
      </w:pPr>
    </w:p>
    <w:p w14:paraId="10AF5B04" w14:textId="77777777" w:rsidR="000F7897" w:rsidRPr="005D1D8D" w:rsidRDefault="000F7897">
      <w:pPr>
        <w:pStyle w:val="BodyText"/>
        <w:rPr>
          <w:rFonts w:ascii="Verdana"/>
          <w:b/>
          <w:sz w:val="20"/>
        </w:rPr>
      </w:pPr>
    </w:p>
    <w:p w14:paraId="68E9E2F2" w14:textId="68C06777" w:rsidR="00A92CEB" w:rsidRPr="005D1D8D" w:rsidRDefault="00010D8E">
      <w:pPr>
        <w:pStyle w:val="BodyText"/>
        <w:spacing w:before="86"/>
        <w:rPr>
          <w:rFonts w:ascii="Verdana"/>
          <w:b/>
          <w:sz w:val="20"/>
        </w:rPr>
      </w:pPr>
      <w:r w:rsidRPr="00010D8E">
        <w:rPr>
          <w:rFonts w:ascii="Verdana"/>
          <w:b/>
          <w:noProof/>
          <w:sz w:val="20"/>
        </w:rPr>
        <w:drawing>
          <wp:inline distT="0" distB="0" distL="0" distR="0" wp14:anchorId="3178E6D4" wp14:editId="43556C9A">
            <wp:extent cx="6549390" cy="3567430"/>
            <wp:effectExtent l="0" t="0" r="3810" b="0"/>
            <wp:docPr id="810820525" name="Picture 26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20525" name="Picture 265" descr="A screenshot of a computer&#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549390" cy="3567430"/>
                    </a:xfrm>
                    <a:prstGeom prst="rect">
                      <a:avLst/>
                    </a:prstGeom>
                    <a:noFill/>
                    <a:ln>
                      <a:noFill/>
                    </a:ln>
                  </pic:spPr>
                </pic:pic>
              </a:graphicData>
            </a:graphic>
          </wp:inline>
        </w:drawing>
      </w:r>
    </w:p>
    <w:p w14:paraId="326B6C78" w14:textId="30D20429" w:rsidR="00A92CEB" w:rsidRPr="005D1D8D" w:rsidRDefault="00A92CEB"/>
    <w:p w14:paraId="5E2CFACE" w14:textId="77777777" w:rsidR="00A92CEB" w:rsidRPr="005D1D8D" w:rsidRDefault="00A92CEB"/>
    <w:p w14:paraId="7E9E880D" w14:textId="192D5FAB" w:rsidR="00A92CEB" w:rsidRPr="005D1D8D" w:rsidRDefault="00A92CEB">
      <w:pPr>
        <w:sectPr w:rsidR="00A92CEB" w:rsidRPr="005D1D8D">
          <w:pgSz w:w="11910" w:h="16840"/>
          <w:pgMar w:top="1520" w:right="860" w:bottom="1360" w:left="880" w:header="0" w:footer="1162" w:gutter="0"/>
          <w:cols w:space="720"/>
        </w:sectPr>
      </w:pPr>
    </w:p>
    <w:p w14:paraId="4FE08DA4" w14:textId="77777777" w:rsidR="00A92CEB" w:rsidRDefault="00A92CEB">
      <w:pPr>
        <w:pStyle w:val="BodyText"/>
        <w:rPr>
          <w:rFonts w:ascii="Verdana"/>
          <w:b/>
          <w:sz w:val="20"/>
        </w:rPr>
      </w:pPr>
    </w:p>
    <w:p w14:paraId="047A0FC1" w14:textId="77777777" w:rsidR="003C0945" w:rsidRDefault="003C0945">
      <w:pPr>
        <w:pStyle w:val="BodyText"/>
        <w:rPr>
          <w:rFonts w:ascii="Verdana"/>
          <w:b/>
          <w:sz w:val="20"/>
        </w:rPr>
      </w:pPr>
    </w:p>
    <w:p w14:paraId="77C2482A" w14:textId="77777777" w:rsidR="003C0945" w:rsidRDefault="003C0945">
      <w:pPr>
        <w:pStyle w:val="BodyText"/>
        <w:rPr>
          <w:rFonts w:ascii="Verdana"/>
          <w:b/>
          <w:sz w:val="20"/>
        </w:rPr>
      </w:pPr>
    </w:p>
    <w:p w14:paraId="7AFB5E5F" w14:textId="77777777" w:rsidR="003C0945" w:rsidRDefault="003C0945">
      <w:pPr>
        <w:pStyle w:val="BodyText"/>
        <w:rPr>
          <w:rFonts w:ascii="Verdana"/>
          <w:b/>
          <w:sz w:val="20"/>
        </w:rPr>
      </w:pPr>
    </w:p>
    <w:p w14:paraId="452AD30E" w14:textId="77777777" w:rsidR="003C0945" w:rsidRDefault="003C0945">
      <w:pPr>
        <w:pStyle w:val="BodyText"/>
        <w:rPr>
          <w:rFonts w:ascii="Verdana"/>
          <w:b/>
          <w:sz w:val="20"/>
        </w:rPr>
      </w:pPr>
    </w:p>
    <w:p w14:paraId="0036132E" w14:textId="77777777" w:rsidR="003C0945" w:rsidRDefault="003C0945">
      <w:pPr>
        <w:pStyle w:val="BodyText"/>
        <w:rPr>
          <w:rFonts w:ascii="Verdana"/>
          <w:b/>
          <w:sz w:val="20"/>
        </w:rPr>
      </w:pPr>
    </w:p>
    <w:p w14:paraId="1D13080E" w14:textId="77777777" w:rsidR="003C0945" w:rsidRDefault="003C0945">
      <w:pPr>
        <w:pStyle w:val="BodyText"/>
        <w:rPr>
          <w:rFonts w:ascii="Verdana"/>
          <w:b/>
          <w:sz w:val="20"/>
        </w:rPr>
      </w:pPr>
    </w:p>
    <w:p w14:paraId="7A7E6BAA" w14:textId="24F9D7FA" w:rsidR="003C0945" w:rsidRPr="00D20AA9" w:rsidRDefault="00D67A12" w:rsidP="003C0945">
      <w:pPr>
        <w:pStyle w:val="BodyText"/>
        <w:jc w:val="center"/>
        <w:rPr>
          <w:rFonts w:ascii="Copperplate Gothic Bold" w:hAnsi="Copperplate Gothic Bold"/>
          <w:bCs/>
          <w:color w:val="31849B" w:themeColor="accent5" w:themeShade="BF"/>
          <w:sz w:val="56"/>
          <w:szCs w:val="56"/>
        </w:rPr>
      </w:pPr>
      <w:r w:rsidRPr="00D20AA9">
        <w:rPr>
          <w:rFonts w:ascii="Copperplate Gothic Bold" w:hAnsi="Copperplate Gothic Bold"/>
          <w:bCs/>
          <w:color w:val="31849B" w:themeColor="accent5" w:themeShade="BF"/>
          <w:sz w:val="56"/>
          <w:szCs w:val="56"/>
        </w:rPr>
        <w:t>B.Add</w:t>
      </w:r>
      <w:r w:rsidR="006D66A9" w:rsidRPr="00D20AA9">
        <w:rPr>
          <w:rFonts w:ascii="Copperplate Gothic Bold" w:hAnsi="Copperplate Gothic Bold"/>
          <w:bCs/>
          <w:color w:val="31849B" w:themeColor="accent5" w:themeShade="BF"/>
          <w:sz w:val="56"/>
          <w:szCs w:val="56"/>
        </w:rPr>
        <w:t>Filght.java</w:t>
      </w:r>
    </w:p>
    <w:p w14:paraId="01DC0FBA" w14:textId="77777777" w:rsidR="003C0945" w:rsidRDefault="003C0945">
      <w:pPr>
        <w:pStyle w:val="BodyText"/>
        <w:rPr>
          <w:rFonts w:ascii="Verdana"/>
          <w:b/>
          <w:sz w:val="20"/>
        </w:rPr>
      </w:pPr>
    </w:p>
    <w:p w14:paraId="1BE632A2" w14:textId="77777777" w:rsidR="003C0945" w:rsidRDefault="003C0945">
      <w:pPr>
        <w:pStyle w:val="BodyText"/>
        <w:rPr>
          <w:rFonts w:ascii="Verdana"/>
          <w:b/>
          <w:sz w:val="20"/>
        </w:rPr>
      </w:pPr>
    </w:p>
    <w:p w14:paraId="1DAD37CB" w14:textId="77777777" w:rsidR="003C0945" w:rsidRDefault="003C0945">
      <w:pPr>
        <w:pStyle w:val="BodyText"/>
        <w:rPr>
          <w:rFonts w:ascii="Verdana"/>
          <w:b/>
          <w:sz w:val="20"/>
        </w:rPr>
      </w:pPr>
    </w:p>
    <w:p w14:paraId="19E33823" w14:textId="77777777" w:rsidR="003C0945" w:rsidRDefault="003C0945">
      <w:pPr>
        <w:pStyle w:val="BodyText"/>
        <w:rPr>
          <w:rFonts w:ascii="Verdana"/>
          <w:b/>
          <w:sz w:val="20"/>
        </w:rPr>
      </w:pPr>
    </w:p>
    <w:p w14:paraId="79352996" w14:textId="77777777" w:rsidR="003C0945" w:rsidRDefault="003C0945">
      <w:pPr>
        <w:pStyle w:val="BodyText"/>
        <w:rPr>
          <w:rFonts w:ascii="Verdana"/>
          <w:b/>
          <w:sz w:val="20"/>
        </w:rPr>
      </w:pPr>
    </w:p>
    <w:p w14:paraId="3B430BC2" w14:textId="77777777" w:rsidR="003C0945" w:rsidRDefault="003C0945">
      <w:pPr>
        <w:pStyle w:val="BodyText"/>
        <w:rPr>
          <w:rFonts w:ascii="Verdana"/>
          <w:b/>
          <w:sz w:val="20"/>
        </w:rPr>
      </w:pPr>
    </w:p>
    <w:p w14:paraId="2D3328B6" w14:textId="77777777" w:rsidR="003C0945" w:rsidRDefault="003C0945">
      <w:pPr>
        <w:pStyle w:val="BodyText"/>
        <w:rPr>
          <w:rFonts w:ascii="Verdana"/>
          <w:b/>
          <w:sz w:val="20"/>
        </w:rPr>
      </w:pPr>
    </w:p>
    <w:p w14:paraId="05118AB3" w14:textId="77777777" w:rsidR="003C0945" w:rsidRDefault="003C0945">
      <w:pPr>
        <w:pStyle w:val="BodyText"/>
        <w:rPr>
          <w:rFonts w:ascii="Verdana"/>
          <w:b/>
          <w:sz w:val="20"/>
        </w:rPr>
      </w:pPr>
    </w:p>
    <w:p w14:paraId="3AA8274B" w14:textId="77777777" w:rsidR="003C0945" w:rsidRDefault="003C0945">
      <w:pPr>
        <w:pStyle w:val="BodyText"/>
        <w:rPr>
          <w:rFonts w:ascii="Verdana"/>
          <w:b/>
          <w:sz w:val="20"/>
        </w:rPr>
      </w:pPr>
    </w:p>
    <w:p w14:paraId="51E3D979" w14:textId="77777777" w:rsidR="003C0945" w:rsidRDefault="003C0945">
      <w:pPr>
        <w:pStyle w:val="BodyText"/>
        <w:rPr>
          <w:rFonts w:ascii="Verdana"/>
          <w:b/>
          <w:sz w:val="20"/>
        </w:rPr>
      </w:pPr>
    </w:p>
    <w:p w14:paraId="1215A2C2" w14:textId="77777777" w:rsidR="003C0945" w:rsidRPr="005D1D8D" w:rsidRDefault="003C0945">
      <w:pPr>
        <w:pStyle w:val="BodyText"/>
        <w:rPr>
          <w:rFonts w:ascii="Verdana"/>
          <w:b/>
          <w:sz w:val="20"/>
        </w:rPr>
      </w:pPr>
    </w:p>
    <w:p w14:paraId="74A6B51A" w14:textId="086C8F9F" w:rsidR="00A92CEB" w:rsidRDefault="003C0945">
      <w:pPr>
        <w:pStyle w:val="BodyText"/>
        <w:spacing w:before="85"/>
        <w:rPr>
          <w:rFonts w:ascii="Verdana"/>
          <w:b/>
          <w:sz w:val="20"/>
        </w:rPr>
      </w:pPr>
      <w:r>
        <w:rPr>
          <w:noProof/>
        </w:rPr>
        <w:drawing>
          <wp:inline distT="0" distB="0" distL="0" distR="0" wp14:anchorId="0C1FB524" wp14:editId="1633266A">
            <wp:extent cx="6457950" cy="3538220"/>
            <wp:effectExtent l="0" t="0" r="0" b="5080"/>
            <wp:docPr id="1973094683"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457950" cy="3538220"/>
                    </a:xfrm>
                    <a:prstGeom prst="rect">
                      <a:avLst/>
                    </a:prstGeom>
                    <a:noFill/>
                    <a:ln>
                      <a:noFill/>
                    </a:ln>
                  </pic:spPr>
                </pic:pic>
              </a:graphicData>
            </a:graphic>
          </wp:inline>
        </w:drawing>
      </w:r>
    </w:p>
    <w:p w14:paraId="5E3E7EB7" w14:textId="77777777" w:rsidR="000F7897" w:rsidRPr="005D1D8D" w:rsidRDefault="000F7897">
      <w:pPr>
        <w:pStyle w:val="BodyText"/>
        <w:spacing w:before="85"/>
        <w:rPr>
          <w:rFonts w:ascii="Verdana"/>
          <w:b/>
          <w:sz w:val="20"/>
        </w:rPr>
      </w:pPr>
    </w:p>
    <w:p w14:paraId="2167674A" w14:textId="77777777" w:rsidR="003C0945" w:rsidRPr="003C0945" w:rsidRDefault="003C0945" w:rsidP="003C0945"/>
    <w:p w14:paraId="66F2A533" w14:textId="77777777" w:rsidR="003C0945" w:rsidRDefault="003C0945" w:rsidP="003C0945"/>
    <w:p w14:paraId="54C30658" w14:textId="77777777" w:rsidR="003C0945" w:rsidRPr="003C0945" w:rsidRDefault="003C0945" w:rsidP="003C0945">
      <w:pPr>
        <w:sectPr w:rsidR="003C0945" w:rsidRPr="003C0945">
          <w:pgSz w:w="11910" w:h="16840"/>
          <w:pgMar w:top="1520" w:right="860" w:bottom="1360" w:left="880" w:header="0" w:footer="1162" w:gutter="0"/>
          <w:cols w:space="720"/>
        </w:sectPr>
      </w:pPr>
    </w:p>
    <w:p w14:paraId="58D74FB5" w14:textId="77777777" w:rsidR="00A92CEB" w:rsidRPr="005D1D8D" w:rsidRDefault="00A92CEB">
      <w:pPr>
        <w:rPr>
          <w:rFonts w:ascii="Verdana"/>
          <w:sz w:val="20"/>
        </w:rPr>
      </w:pPr>
    </w:p>
    <w:p w14:paraId="5719C89D" w14:textId="77777777" w:rsidR="00A92CEB" w:rsidRDefault="00A92CEB">
      <w:pPr>
        <w:rPr>
          <w:rFonts w:ascii="Verdana"/>
          <w:sz w:val="20"/>
        </w:rPr>
      </w:pPr>
    </w:p>
    <w:p w14:paraId="06469379" w14:textId="77777777" w:rsidR="00AE35AC" w:rsidRDefault="00AE35AC">
      <w:pPr>
        <w:rPr>
          <w:rFonts w:ascii="Verdana"/>
          <w:sz w:val="20"/>
        </w:rPr>
      </w:pPr>
    </w:p>
    <w:p w14:paraId="43D4AF3E" w14:textId="77777777" w:rsidR="00AE35AC" w:rsidRPr="005D1D8D" w:rsidRDefault="00AE35AC">
      <w:pPr>
        <w:rPr>
          <w:rFonts w:ascii="Verdana"/>
          <w:sz w:val="20"/>
        </w:rPr>
      </w:pPr>
    </w:p>
    <w:p w14:paraId="13322487" w14:textId="1D910786" w:rsidR="00A92CEB" w:rsidRPr="005D1D8D" w:rsidRDefault="00137017">
      <w:pPr>
        <w:rPr>
          <w:rFonts w:ascii="Verdana"/>
          <w:sz w:val="20"/>
        </w:rPr>
      </w:pPr>
      <w:r>
        <w:rPr>
          <w:noProof/>
        </w:rPr>
        <w:drawing>
          <wp:inline distT="0" distB="0" distL="0" distR="0" wp14:anchorId="5FDA5387" wp14:editId="52C622D5">
            <wp:extent cx="6457950" cy="3496310"/>
            <wp:effectExtent l="0" t="0" r="0" b="8890"/>
            <wp:docPr id="498626211" name="Picture 26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26211" name="Picture 267" descr="A screenshot of a computer&#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457950" cy="3496310"/>
                    </a:xfrm>
                    <a:prstGeom prst="rect">
                      <a:avLst/>
                    </a:prstGeom>
                    <a:noFill/>
                    <a:ln>
                      <a:noFill/>
                    </a:ln>
                  </pic:spPr>
                </pic:pic>
              </a:graphicData>
            </a:graphic>
          </wp:inline>
        </w:drawing>
      </w:r>
    </w:p>
    <w:p w14:paraId="05AFFB54" w14:textId="77777777" w:rsidR="00A92CEB" w:rsidRPr="005D1D8D" w:rsidRDefault="00A92CEB">
      <w:pPr>
        <w:rPr>
          <w:rFonts w:ascii="Verdana"/>
          <w:sz w:val="20"/>
        </w:rPr>
      </w:pPr>
    </w:p>
    <w:p w14:paraId="4B498667" w14:textId="77777777" w:rsidR="00A92CEB" w:rsidRPr="005D1D8D" w:rsidRDefault="00A92CEB">
      <w:pPr>
        <w:rPr>
          <w:rFonts w:ascii="Verdana"/>
          <w:sz w:val="20"/>
        </w:rPr>
      </w:pPr>
    </w:p>
    <w:p w14:paraId="5EB602CB" w14:textId="393E922E" w:rsidR="00A92CEB" w:rsidRPr="005D1D8D" w:rsidRDefault="00137017">
      <w:pPr>
        <w:rPr>
          <w:rFonts w:ascii="Verdana"/>
          <w:sz w:val="20"/>
        </w:rPr>
      </w:pPr>
      <w:r>
        <w:rPr>
          <w:noProof/>
        </w:rPr>
        <w:drawing>
          <wp:inline distT="0" distB="0" distL="0" distR="0" wp14:anchorId="307ACEFF" wp14:editId="722A1074">
            <wp:extent cx="6457950" cy="3479800"/>
            <wp:effectExtent l="0" t="0" r="0" b="6350"/>
            <wp:docPr id="833950493" name="Picture 26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50493" name="Picture 268" descr="A screenshot of a computer&#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457950" cy="3479800"/>
                    </a:xfrm>
                    <a:prstGeom prst="rect">
                      <a:avLst/>
                    </a:prstGeom>
                    <a:noFill/>
                    <a:ln>
                      <a:noFill/>
                    </a:ln>
                  </pic:spPr>
                </pic:pic>
              </a:graphicData>
            </a:graphic>
          </wp:inline>
        </w:drawing>
      </w:r>
    </w:p>
    <w:p w14:paraId="07961CBC" w14:textId="77777777" w:rsidR="00A92CEB" w:rsidRPr="005D1D8D" w:rsidRDefault="00A92CEB">
      <w:pPr>
        <w:rPr>
          <w:rFonts w:ascii="Verdana"/>
          <w:sz w:val="20"/>
        </w:rPr>
      </w:pPr>
    </w:p>
    <w:p w14:paraId="0BC694B4" w14:textId="0FACEF01" w:rsidR="00A92CEB" w:rsidRPr="005D1D8D" w:rsidRDefault="00A92CEB"/>
    <w:p w14:paraId="4D56411D" w14:textId="12136C2C" w:rsidR="00A92CEB" w:rsidRPr="005D1D8D" w:rsidRDefault="00A92CEB">
      <w:pPr>
        <w:sectPr w:rsidR="00A92CEB" w:rsidRPr="005D1D8D">
          <w:pgSz w:w="11910" w:h="16840"/>
          <w:pgMar w:top="1520" w:right="860" w:bottom="1360" w:left="880" w:header="0" w:footer="1162" w:gutter="0"/>
          <w:cols w:space="720"/>
        </w:sectPr>
      </w:pPr>
    </w:p>
    <w:p w14:paraId="010CE5DB" w14:textId="77777777" w:rsidR="00A92CEB" w:rsidRPr="005D1D8D" w:rsidRDefault="00A92CEB">
      <w:pPr>
        <w:rPr>
          <w:rFonts w:ascii="Verdana"/>
          <w:sz w:val="20"/>
        </w:rPr>
      </w:pPr>
    </w:p>
    <w:p w14:paraId="66DAC0BF" w14:textId="77777777" w:rsidR="00A92CEB" w:rsidRDefault="00A92CEB">
      <w:pPr>
        <w:rPr>
          <w:rFonts w:ascii="Verdana"/>
          <w:sz w:val="20"/>
        </w:rPr>
      </w:pPr>
    </w:p>
    <w:p w14:paraId="60259FD2" w14:textId="77777777" w:rsidR="00AE35AC" w:rsidRDefault="00AE35AC">
      <w:pPr>
        <w:rPr>
          <w:rFonts w:ascii="Verdana"/>
          <w:sz w:val="20"/>
        </w:rPr>
      </w:pPr>
    </w:p>
    <w:p w14:paraId="783AEB7F" w14:textId="77777777" w:rsidR="00AE35AC" w:rsidRPr="005D1D8D" w:rsidRDefault="00AE35AC">
      <w:pPr>
        <w:rPr>
          <w:rFonts w:ascii="Verdana"/>
          <w:sz w:val="20"/>
        </w:rPr>
      </w:pPr>
    </w:p>
    <w:p w14:paraId="71215672" w14:textId="3C75BF09" w:rsidR="00A92CEB" w:rsidRPr="005D1D8D" w:rsidRDefault="00AE35AC">
      <w:pPr>
        <w:rPr>
          <w:rFonts w:ascii="Verdana"/>
          <w:sz w:val="20"/>
        </w:rPr>
      </w:pPr>
      <w:r>
        <w:rPr>
          <w:noProof/>
        </w:rPr>
        <w:drawing>
          <wp:inline distT="0" distB="0" distL="0" distR="0" wp14:anchorId="0C2E9B35" wp14:editId="5BEB6FBA">
            <wp:extent cx="6457950" cy="3490595"/>
            <wp:effectExtent l="0" t="0" r="0" b="0"/>
            <wp:docPr id="63411039" name="Picture 26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1039" name="Picture 269" descr="A screen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57950" cy="3490595"/>
                    </a:xfrm>
                    <a:prstGeom prst="rect">
                      <a:avLst/>
                    </a:prstGeom>
                    <a:noFill/>
                    <a:ln>
                      <a:noFill/>
                    </a:ln>
                  </pic:spPr>
                </pic:pic>
              </a:graphicData>
            </a:graphic>
          </wp:inline>
        </w:drawing>
      </w:r>
    </w:p>
    <w:p w14:paraId="26FE50C5" w14:textId="77777777" w:rsidR="00A92CEB" w:rsidRDefault="00A92CEB">
      <w:pPr>
        <w:rPr>
          <w:rFonts w:ascii="Verdana"/>
          <w:sz w:val="20"/>
        </w:rPr>
      </w:pPr>
    </w:p>
    <w:p w14:paraId="1A17DD7F" w14:textId="77777777" w:rsidR="00FB0919" w:rsidRPr="005D1D8D" w:rsidRDefault="00FB0919">
      <w:pPr>
        <w:rPr>
          <w:rFonts w:ascii="Verdana"/>
          <w:sz w:val="20"/>
        </w:rPr>
      </w:pPr>
    </w:p>
    <w:p w14:paraId="056D6B10" w14:textId="7C221A63" w:rsidR="00A92CEB" w:rsidRPr="005D1D8D" w:rsidRDefault="00FB0919">
      <w:pPr>
        <w:rPr>
          <w:rFonts w:ascii="Verdana"/>
          <w:sz w:val="20"/>
        </w:rPr>
      </w:pPr>
      <w:r>
        <w:rPr>
          <w:noProof/>
        </w:rPr>
        <w:drawing>
          <wp:inline distT="0" distB="0" distL="0" distR="0" wp14:anchorId="435B4B64" wp14:editId="73032D3D">
            <wp:extent cx="6457950" cy="3539490"/>
            <wp:effectExtent l="0" t="0" r="0" b="3810"/>
            <wp:docPr id="264185707" name="Picture 27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85707" name="Picture 270" descr="A screenshot of a computer&#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57950" cy="3539490"/>
                    </a:xfrm>
                    <a:prstGeom prst="rect">
                      <a:avLst/>
                    </a:prstGeom>
                    <a:noFill/>
                    <a:ln>
                      <a:noFill/>
                    </a:ln>
                  </pic:spPr>
                </pic:pic>
              </a:graphicData>
            </a:graphic>
          </wp:inline>
        </w:drawing>
      </w:r>
    </w:p>
    <w:p w14:paraId="51B101F4" w14:textId="77777777" w:rsidR="00A92CEB" w:rsidRPr="005D1D8D" w:rsidRDefault="00A92CEB">
      <w:pPr>
        <w:rPr>
          <w:rFonts w:ascii="Verdana"/>
          <w:sz w:val="20"/>
        </w:rPr>
      </w:pPr>
    </w:p>
    <w:p w14:paraId="0EA4CFE0" w14:textId="3BFCB564" w:rsidR="00A92CEB" w:rsidRPr="005D1D8D" w:rsidRDefault="00A92CEB">
      <w:pPr>
        <w:rPr>
          <w:rFonts w:ascii="Verdana"/>
          <w:sz w:val="20"/>
        </w:rPr>
        <w:sectPr w:rsidR="00A92CEB" w:rsidRPr="005D1D8D">
          <w:pgSz w:w="11910" w:h="16840"/>
          <w:pgMar w:top="1520" w:right="860" w:bottom="1360" w:left="880" w:header="0" w:footer="1162" w:gutter="0"/>
          <w:cols w:space="720"/>
        </w:sectPr>
      </w:pPr>
    </w:p>
    <w:p w14:paraId="63C77CDE" w14:textId="77777777" w:rsidR="00A92CEB" w:rsidRDefault="00A92CEB">
      <w:pPr>
        <w:rPr>
          <w:rFonts w:ascii="Verdana"/>
          <w:sz w:val="20"/>
        </w:rPr>
      </w:pPr>
    </w:p>
    <w:p w14:paraId="1F472C25" w14:textId="77777777" w:rsidR="0003763B" w:rsidRDefault="0003763B">
      <w:pPr>
        <w:rPr>
          <w:rFonts w:ascii="Verdana"/>
          <w:sz w:val="20"/>
        </w:rPr>
      </w:pPr>
    </w:p>
    <w:p w14:paraId="771D604C" w14:textId="77777777" w:rsidR="0003763B" w:rsidRPr="005D1D8D" w:rsidRDefault="0003763B">
      <w:pPr>
        <w:rPr>
          <w:rFonts w:ascii="Verdana"/>
          <w:sz w:val="20"/>
        </w:rPr>
      </w:pPr>
    </w:p>
    <w:p w14:paraId="770E4F33" w14:textId="77777777" w:rsidR="00A92CEB" w:rsidRPr="005D1D8D" w:rsidRDefault="00A92CEB">
      <w:pPr>
        <w:rPr>
          <w:rFonts w:ascii="Verdana"/>
          <w:sz w:val="20"/>
        </w:rPr>
      </w:pPr>
    </w:p>
    <w:p w14:paraId="7B014FB6" w14:textId="2FDBCC58" w:rsidR="00A92CEB" w:rsidRPr="005D1D8D" w:rsidRDefault="00790E2A">
      <w:pPr>
        <w:rPr>
          <w:rFonts w:ascii="Verdana"/>
          <w:sz w:val="20"/>
        </w:rPr>
      </w:pPr>
      <w:r w:rsidRPr="00790E2A">
        <w:rPr>
          <w:rFonts w:ascii="Verdana"/>
          <w:noProof/>
          <w:sz w:val="20"/>
        </w:rPr>
        <w:drawing>
          <wp:inline distT="0" distB="0" distL="0" distR="0" wp14:anchorId="73BEFF49" wp14:editId="004F086F">
            <wp:extent cx="6457950" cy="3537585"/>
            <wp:effectExtent l="0" t="0" r="0" b="5715"/>
            <wp:docPr id="2143083038" name="Picture 27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83038" name="Picture 271" descr="A screenshot of a computer&#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457950" cy="3537585"/>
                    </a:xfrm>
                    <a:prstGeom prst="rect">
                      <a:avLst/>
                    </a:prstGeom>
                    <a:noFill/>
                    <a:ln>
                      <a:noFill/>
                    </a:ln>
                  </pic:spPr>
                </pic:pic>
              </a:graphicData>
            </a:graphic>
          </wp:inline>
        </w:drawing>
      </w:r>
    </w:p>
    <w:p w14:paraId="7C5BE071" w14:textId="77777777" w:rsidR="00A92CEB" w:rsidRPr="005D1D8D" w:rsidRDefault="00A92CEB">
      <w:pPr>
        <w:rPr>
          <w:rFonts w:ascii="Verdana"/>
          <w:sz w:val="20"/>
        </w:rPr>
      </w:pPr>
    </w:p>
    <w:p w14:paraId="6BBE3B78" w14:textId="77777777" w:rsidR="00A92CEB" w:rsidRPr="005D1D8D" w:rsidRDefault="00A92CEB">
      <w:pPr>
        <w:rPr>
          <w:rFonts w:ascii="Verdana"/>
          <w:sz w:val="20"/>
        </w:rPr>
      </w:pPr>
    </w:p>
    <w:p w14:paraId="7BFC6480" w14:textId="7C14624E" w:rsidR="00A92CEB" w:rsidRPr="005D1D8D" w:rsidRDefault="0003763B">
      <w:pPr>
        <w:rPr>
          <w:rFonts w:ascii="Verdana"/>
          <w:sz w:val="20"/>
        </w:rPr>
      </w:pPr>
      <w:r w:rsidRPr="0003763B">
        <w:rPr>
          <w:rFonts w:ascii="Verdana"/>
          <w:noProof/>
          <w:sz w:val="20"/>
        </w:rPr>
        <w:drawing>
          <wp:inline distT="0" distB="0" distL="0" distR="0" wp14:anchorId="3E1F5E80" wp14:editId="0FEC88F6">
            <wp:extent cx="6457950" cy="3506470"/>
            <wp:effectExtent l="0" t="0" r="0" b="0"/>
            <wp:docPr id="495750863" name="Picture 27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50863" name="Picture 272" descr="A screenshot of a computer program&#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457950" cy="3506470"/>
                    </a:xfrm>
                    <a:prstGeom prst="rect">
                      <a:avLst/>
                    </a:prstGeom>
                    <a:noFill/>
                    <a:ln>
                      <a:noFill/>
                    </a:ln>
                  </pic:spPr>
                </pic:pic>
              </a:graphicData>
            </a:graphic>
          </wp:inline>
        </w:drawing>
      </w:r>
    </w:p>
    <w:p w14:paraId="1CA870B9" w14:textId="77777777" w:rsidR="00A92CEB" w:rsidRPr="005D1D8D" w:rsidRDefault="00A92CEB">
      <w:pPr>
        <w:rPr>
          <w:rFonts w:ascii="Verdana"/>
          <w:sz w:val="20"/>
        </w:rPr>
      </w:pPr>
    </w:p>
    <w:p w14:paraId="2F7FD74C" w14:textId="77777777" w:rsidR="00A92CEB" w:rsidRPr="005D1D8D" w:rsidRDefault="00A92CEB"/>
    <w:p w14:paraId="56734378" w14:textId="77777777" w:rsidR="00A92CEB" w:rsidRPr="005D1D8D" w:rsidRDefault="00A92CEB"/>
    <w:p w14:paraId="52D91512" w14:textId="723CEF35" w:rsidR="00A92CEB" w:rsidRPr="005D1D8D" w:rsidRDefault="00A92CEB">
      <w:pPr>
        <w:sectPr w:rsidR="00A92CEB" w:rsidRPr="005D1D8D">
          <w:pgSz w:w="11910" w:h="16840"/>
          <w:pgMar w:top="1520" w:right="860" w:bottom="1360" w:left="880" w:header="0" w:footer="1162" w:gutter="0"/>
          <w:cols w:space="720"/>
        </w:sectPr>
      </w:pPr>
    </w:p>
    <w:p w14:paraId="6D0A3A43" w14:textId="1FEFFFCE" w:rsidR="00A92CEB" w:rsidRPr="005D1D8D" w:rsidRDefault="00990930">
      <w:pPr>
        <w:pStyle w:val="ListParagraph"/>
        <w:tabs>
          <w:tab w:val="left" w:pos="920"/>
        </w:tabs>
        <w:spacing w:before="140"/>
        <w:ind w:left="0" w:firstLine="0"/>
      </w:pPr>
      <w:r w:rsidRPr="00990930">
        <w:rPr>
          <w:noProof/>
        </w:rPr>
        <w:lastRenderedPageBreak/>
        <w:drawing>
          <wp:inline distT="0" distB="0" distL="0" distR="0" wp14:anchorId="6C9D7216" wp14:editId="7F62E4B2">
            <wp:extent cx="6457950" cy="3472815"/>
            <wp:effectExtent l="0" t="0" r="0" b="0"/>
            <wp:docPr id="1642676133" name="Picture 27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76133" name="Picture 273" descr="A screenshot of a computer&#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457950" cy="3472815"/>
                    </a:xfrm>
                    <a:prstGeom prst="rect">
                      <a:avLst/>
                    </a:prstGeom>
                    <a:noFill/>
                    <a:ln>
                      <a:noFill/>
                    </a:ln>
                  </pic:spPr>
                </pic:pic>
              </a:graphicData>
            </a:graphic>
          </wp:inline>
        </w:drawing>
      </w:r>
    </w:p>
    <w:p w14:paraId="3C6A1DAB" w14:textId="77777777" w:rsidR="00A92CEB" w:rsidRPr="005D1D8D" w:rsidRDefault="00A92CEB">
      <w:pPr>
        <w:pStyle w:val="ListParagraph"/>
        <w:tabs>
          <w:tab w:val="left" w:pos="920"/>
        </w:tabs>
        <w:spacing w:before="140"/>
        <w:ind w:left="0" w:firstLine="0"/>
      </w:pPr>
    </w:p>
    <w:p w14:paraId="4E00F061" w14:textId="77777777" w:rsidR="00A92CEB" w:rsidRPr="005D1D8D" w:rsidRDefault="00A92CEB">
      <w:pPr>
        <w:pStyle w:val="ListParagraph"/>
        <w:tabs>
          <w:tab w:val="left" w:pos="920"/>
        </w:tabs>
        <w:spacing w:before="140"/>
        <w:ind w:left="0" w:firstLine="0"/>
      </w:pPr>
    </w:p>
    <w:p w14:paraId="1512891D" w14:textId="77777777" w:rsidR="00A92CEB" w:rsidRPr="005D1D8D" w:rsidRDefault="00A92CEB">
      <w:pPr>
        <w:pStyle w:val="ListParagraph"/>
        <w:tabs>
          <w:tab w:val="left" w:pos="920"/>
        </w:tabs>
        <w:spacing w:before="140"/>
        <w:ind w:left="0" w:firstLine="0"/>
      </w:pPr>
    </w:p>
    <w:p w14:paraId="0322E924" w14:textId="77777777" w:rsidR="00A92CEB" w:rsidRPr="005D1D8D" w:rsidRDefault="00A92CEB">
      <w:pPr>
        <w:pStyle w:val="ListParagraph"/>
        <w:tabs>
          <w:tab w:val="left" w:pos="920"/>
        </w:tabs>
        <w:spacing w:before="140"/>
        <w:ind w:left="0" w:firstLine="0"/>
      </w:pPr>
    </w:p>
    <w:p w14:paraId="6D56C81E" w14:textId="77777777" w:rsidR="00A92CEB" w:rsidRPr="005D1D8D" w:rsidRDefault="00A92CEB">
      <w:pPr>
        <w:pStyle w:val="ListParagraph"/>
        <w:tabs>
          <w:tab w:val="left" w:pos="920"/>
        </w:tabs>
        <w:spacing w:before="140"/>
        <w:ind w:left="0" w:firstLine="0"/>
      </w:pPr>
    </w:p>
    <w:p w14:paraId="35481007" w14:textId="09050EE6" w:rsidR="00A92CEB" w:rsidRPr="005D1D8D" w:rsidRDefault="00A92CEB">
      <w:pPr>
        <w:pStyle w:val="ListParagraph"/>
        <w:tabs>
          <w:tab w:val="left" w:pos="920"/>
        </w:tabs>
        <w:spacing w:before="140"/>
        <w:ind w:left="0" w:firstLine="0"/>
        <w:sectPr w:rsidR="00A92CEB" w:rsidRPr="005D1D8D">
          <w:headerReference w:type="default" r:id="rId59"/>
          <w:footerReference w:type="default" r:id="rId60"/>
          <w:pgSz w:w="11910" w:h="16840"/>
          <w:pgMar w:top="2720" w:right="860" w:bottom="1440" w:left="880" w:header="0" w:footer="1242" w:gutter="0"/>
          <w:cols w:space="720"/>
        </w:sectPr>
      </w:pPr>
    </w:p>
    <w:p w14:paraId="757A8442" w14:textId="3D64F6C0" w:rsidR="00A92CEB" w:rsidRPr="00577F47" w:rsidRDefault="00A87783" w:rsidP="00A87783">
      <w:pPr>
        <w:pStyle w:val="Heading1"/>
        <w:rPr>
          <w:rFonts w:ascii="Copperplate Gothic Bold" w:hAnsi="Copperplate Gothic Bold" w:cs="Arial Rounded MT Bold"/>
        </w:rPr>
      </w:pPr>
      <w:proofErr w:type="spellStart"/>
      <w:r w:rsidRPr="00577F47">
        <w:rPr>
          <w:rFonts w:ascii="Copperplate Gothic Bold" w:hAnsi="Copperplate Gothic Bold" w:cs="Arial Rounded MT Bold"/>
        </w:rPr>
        <w:lastRenderedPageBreak/>
        <w:t>C_</w:t>
      </w:r>
      <w:r w:rsidR="00260A3A" w:rsidRPr="00577F47">
        <w:rPr>
          <w:rFonts w:ascii="Copperplate Gothic Bold" w:hAnsi="Copperplate Gothic Bold" w:cs="Arial Rounded MT Bold"/>
        </w:rPr>
        <w:t>BookTicket</w:t>
      </w:r>
      <w:proofErr w:type="spellEnd"/>
      <w:r w:rsidR="00260A3A" w:rsidRPr="00577F47">
        <w:rPr>
          <w:rFonts w:ascii="Copperplate Gothic Bold" w:hAnsi="Copperplate Gothic Bold" w:cs="Arial Rounded MT Bold"/>
        </w:rPr>
        <w:t xml:space="preserve"> .</w:t>
      </w:r>
      <w:r w:rsidR="00577F47" w:rsidRPr="00577F47">
        <w:rPr>
          <w:rFonts w:ascii="Copperplate Gothic Bold" w:hAnsi="Copperplate Gothic Bold" w:cs="Arial Rounded MT Bold"/>
        </w:rPr>
        <w:t xml:space="preserve">java </w:t>
      </w:r>
    </w:p>
    <w:p w14:paraId="7830CD16" w14:textId="5BAD9137" w:rsidR="00A92CEB" w:rsidRPr="005D1D8D" w:rsidRDefault="00A92CEB">
      <w:pPr>
        <w:pStyle w:val="Heading1"/>
        <w:jc w:val="both"/>
        <w:rPr>
          <w:rFonts w:ascii="Arial Rounded MT Bold" w:hAnsi="Arial Rounded MT Bold" w:cs="Arial Rounded MT Bold"/>
        </w:rPr>
      </w:pPr>
    </w:p>
    <w:p w14:paraId="0338C19A" w14:textId="77777777" w:rsidR="00A92CEB" w:rsidRPr="005D1D8D" w:rsidRDefault="00A92CEB">
      <w:pPr>
        <w:pStyle w:val="Heading1"/>
        <w:jc w:val="both"/>
        <w:rPr>
          <w:rFonts w:ascii="Arial Rounded MT Bold" w:hAnsi="Arial Rounded MT Bold" w:cs="Arial Rounded MT Bold"/>
        </w:rPr>
      </w:pPr>
    </w:p>
    <w:p w14:paraId="3367E71F" w14:textId="6F347949" w:rsidR="00A92CEB" w:rsidRPr="005D1D8D" w:rsidRDefault="00A92CEB">
      <w:pPr>
        <w:pStyle w:val="Heading1"/>
        <w:jc w:val="both"/>
        <w:rPr>
          <w:rFonts w:ascii="Arial Rounded MT Bold" w:hAnsi="Arial Rounded MT Bold" w:cs="Arial Rounded MT Bold"/>
        </w:rPr>
      </w:pPr>
    </w:p>
    <w:p w14:paraId="341A5041" w14:textId="77777777" w:rsidR="00A92CEB" w:rsidRPr="005D1D8D" w:rsidRDefault="00A92CEB">
      <w:pPr>
        <w:pStyle w:val="Heading1"/>
        <w:jc w:val="both"/>
        <w:rPr>
          <w:rFonts w:ascii="Arial Rounded MT Bold" w:hAnsi="Arial Rounded MT Bold" w:cs="Arial Rounded MT Bold"/>
        </w:rPr>
      </w:pPr>
    </w:p>
    <w:p w14:paraId="70859CBC" w14:textId="4EB8B081" w:rsidR="00A92CEB" w:rsidRPr="005D1D8D" w:rsidRDefault="00A92CEB">
      <w:pPr>
        <w:pStyle w:val="Heading1"/>
        <w:jc w:val="both"/>
        <w:rPr>
          <w:rFonts w:ascii="Arial Rounded MT Bold" w:hAnsi="Arial Rounded MT Bold" w:cs="Arial Rounded MT Bold"/>
        </w:rPr>
      </w:pPr>
    </w:p>
    <w:p w14:paraId="50DAD14E" w14:textId="3DE9E45B" w:rsidR="00A92CEB" w:rsidRPr="005D1D8D" w:rsidRDefault="00577F47">
      <w:pPr>
        <w:pStyle w:val="Heading1"/>
        <w:jc w:val="both"/>
        <w:rPr>
          <w:rFonts w:ascii="Arial Rounded MT Bold" w:hAnsi="Arial Rounded MT Bold" w:cs="Arial Rounded MT Bold"/>
        </w:rPr>
        <w:sectPr w:rsidR="00A92CEB" w:rsidRPr="005D1D8D">
          <w:pgSz w:w="11910" w:h="16840"/>
          <w:pgMar w:top="2720" w:right="860" w:bottom="1440" w:left="880" w:header="0" w:footer="1242" w:gutter="0"/>
          <w:cols w:space="720"/>
        </w:sectPr>
      </w:pPr>
      <w:r w:rsidRPr="00577F47">
        <w:rPr>
          <w:rFonts w:ascii="Arial Rounded MT Bold" w:hAnsi="Arial Rounded MT Bold" w:cs="Arial Rounded MT Bold"/>
          <w:noProof/>
        </w:rPr>
        <w:drawing>
          <wp:inline distT="0" distB="0" distL="0" distR="0" wp14:anchorId="50EA46C8" wp14:editId="7BA18B1D">
            <wp:extent cx="6457950" cy="3484880"/>
            <wp:effectExtent l="0" t="0" r="0" b="1270"/>
            <wp:docPr id="390515726" name="Picture 27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15726" name="Picture 274" descr="A screenshot of a computer&#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457950" cy="3484880"/>
                    </a:xfrm>
                    <a:prstGeom prst="rect">
                      <a:avLst/>
                    </a:prstGeom>
                    <a:noFill/>
                    <a:ln>
                      <a:noFill/>
                    </a:ln>
                  </pic:spPr>
                </pic:pic>
              </a:graphicData>
            </a:graphic>
          </wp:inline>
        </w:drawing>
      </w:r>
    </w:p>
    <w:p w14:paraId="759C84A9" w14:textId="3C04E9CD" w:rsidR="00A92CEB" w:rsidRPr="005D1D8D" w:rsidRDefault="00A92CEB">
      <w:pPr>
        <w:pStyle w:val="ListParagraph"/>
        <w:tabs>
          <w:tab w:val="left" w:pos="920"/>
        </w:tabs>
        <w:spacing w:before="140"/>
        <w:ind w:left="0" w:firstLine="0"/>
      </w:pPr>
    </w:p>
    <w:p w14:paraId="109A33BE" w14:textId="38A13DCD" w:rsidR="00A92CEB" w:rsidRPr="005D1D8D" w:rsidRDefault="00441DF6">
      <w:pPr>
        <w:pStyle w:val="ListParagraph"/>
        <w:tabs>
          <w:tab w:val="left" w:pos="920"/>
        </w:tabs>
        <w:spacing w:before="140"/>
        <w:ind w:left="0" w:firstLine="0"/>
      </w:pPr>
      <w:r w:rsidRPr="00441DF6">
        <w:rPr>
          <w:noProof/>
        </w:rPr>
        <w:drawing>
          <wp:inline distT="0" distB="0" distL="0" distR="0" wp14:anchorId="20D7231B" wp14:editId="5BF25B33">
            <wp:extent cx="6457950" cy="3530600"/>
            <wp:effectExtent l="0" t="0" r="0" b="0"/>
            <wp:docPr id="1710469117" name="Picture 27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69117" name="Picture 275" descr="A screenshot of a computer&#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457950" cy="3530600"/>
                    </a:xfrm>
                    <a:prstGeom prst="rect">
                      <a:avLst/>
                    </a:prstGeom>
                    <a:noFill/>
                    <a:ln>
                      <a:noFill/>
                    </a:ln>
                  </pic:spPr>
                </pic:pic>
              </a:graphicData>
            </a:graphic>
          </wp:inline>
        </w:drawing>
      </w:r>
    </w:p>
    <w:p w14:paraId="52C8F7A3" w14:textId="77777777" w:rsidR="00A92CEB" w:rsidRPr="005D1D8D" w:rsidRDefault="00A92CEB">
      <w:pPr>
        <w:pStyle w:val="ListParagraph"/>
        <w:tabs>
          <w:tab w:val="left" w:pos="920"/>
        </w:tabs>
        <w:spacing w:before="140"/>
        <w:ind w:left="0" w:firstLine="0"/>
      </w:pPr>
    </w:p>
    <w:p w14:paraId="02D1013C" w14:textId="01FCC0CA" w:rsidR="00A92CEB" w:rsidRPr="005D1D8D" w:rsidRDefault="00441DF6">
      <w:pPr>
        <w:pStyle w:val="ListParagraph"/>
        <w:tabs>
          <w:tab w:val="left" w:pos="920"/>
        </w:tabs>
        <w:spacing w:before="140"/>
        <w:ind w:left="0" w:firstLine="0"/>
        <w:sectPr w:rsidR="00A92CEB" w:rsidRPr="005D1D8D">
          <w:pgSz w:w="11910" w:h="16840"/>
          <w:pgMar w:top="2720" w:right="860" w:bottom="1440" w:left="880" w:header="0" w:footer="1242" w:gutter="0"/>
          <w:cols w:space="720"/>
        </w:sectPr>
      </w:pPr>
      <w:r w:rsidRPr="00441DF6">
        <w:rPr>
          <w:noProof/>
        </w:rPr>
        <w:drawing>
          <wp:inline distT="0" distB="0" distL="0" distR="0" wp14:anchorId="51DDEBEE" wp14:editId="1C1E92CC">
            <wp:extent cx="6457950" cy="3435350"/>
            <wp:effectExtent l="0" t="0" r="0" b="0"/>
            <wp:docPr id="2053199826" name="Picture 27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99826" name="Picture 276" descr="A screenshot of a computer&#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457950" cy="3435350"/>
                    </a:xfrm>
                    <a:prstGeom prst="rect">
                      <a:avLst/>
                    </a:prstGeom>
                    <a:noFill/>
                    <a:ln>
                      <a:noFill/>
                    </a:ln>
                  </pic:spPr>
                </pic:pic>
              </a:graphicData>
            </a:graphic>
          </wp:inline>
        </w:drawing>
      </w:r>
    </w:p>
    <w:p w14:paraId="2729062F" w14:textId="3987E564" w:rsidR="00A92CEB" w:rsidRPr="005D1D8D" w:rsidRDefault="003C0DD2">
      <w:pPr>
        <w:pStyle w:val="ListParagraph"/>
        <w:tabs>
          <w:tab w:val="left" w:pos="920"/>
        </w:tabs>
        <w:spacing w:before="140"/>
        <w:ind w:left="0" w:firstLine="0"/>
      </w:pPr>
      <w:r w:rsidRPr="003C0DD2">
        <w:rPr>
          <w:noProof/>
        </w:rPr>
        <w:lastRenderedPageBreak/>
        <w:drawing>
          <wp:inline distT="0" distB="0" distL="0" distR="0" wp14:anchorId="154C6A1C" wp14:editId="40551BF6">
            <wp:extent cx="6457950" cy="3533140"/>
            <wp:effectExtent l="0" t="0" r="0" b="0"/>
            <wp:docPr id="1222001018" name="Picture 27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01018" name="Picture 277" descr="A screenshot of a computer&#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457950" cy="3533140"/>
                    </a:xfrm>
                    <a:prstGeom prst="rect">
                      <a:avLst/>
                    </a:prstGeom>
                    <a:noFill/>
                    <a:ln>
                      <a:noFill/>
                    </a:ln>
                  </pic:spPr>
                </pic:pic>
              </a:graphicData>
            </a:graphic>
          </wp:inline>
        </w:drawing>
      </w:r>
    </w:p>
    <w:p w14:paraId="27CD882A" w14:textId="77777777" w:rsidR="00A92CEB" w:rsidRPr="005D1D8D" w:rsidRDefault="00A92CEB">
      <w:pPr>
        <w:pStyle w:val="ListParagraph"/>
        <w:tabs>
          <w:tab w:val="left" w:pos="920"/>
        </w:tabs>
        <w:spacing w:before="140"/>
        <w:ind w:left="0" w:firstLine="0"/>
      </w:pPr>
    </w:p>
    <w:p w14:paraId="12ED82AF" w14:textId="4ABA67A0" w:rsidR="00A92CEB" w:rsidRPr="005D1D8D" w:rsidRDefault="008363CE">
      <w:pPr>
        <w:pStyle w:val="ListParagraph"/>
        <w:tabs>
          <w:tab w:val="left" w:pos="920"/>
        </w:tabs>
        <w:spacing w:before="140"/>
        <w:ind w:left="0" w:firstLine="0"/>
        <w:sectPr w:rsidR="00A92CEB" w:rsidRPr="005D1D8D">
          <w:pgSz w:w="11910" w:h="16840"/>
          <w:pgMar w:top="2720" w:right="860" w:bottom="1440" w:left="880" w:header="0" w:footer="1242" w:gutter="0"/>
          <w:cols w:space="720"/>
        </w:sectPr>
      </w:pPr>
      <w:r w:rsidRPr="008363CE">
        <w:rPr>
          <w:noProof/>
        </w:rPr>
        <w:drawing>
          <wp:inline distT="0" distB="0" distL="0" distR="0" wp14:anchorId="4C465CC7" wp14:editId="45DCBD40">
            <wp:extent cx="6457950" cy="3456940"/>
            <wp:effectExtent l="0" t="0" r="0" b="0"/>
            <wp:docPr id="158891784" name="Picture 27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1784" name="Picture 278" descr="A screenshot of a computer&#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457950" cy="3456940"/>
                    </a:xfrm>
                    <a:prstGeom prst="rect">
                      <a:avLst/>
                    </a:prstGeom>
                    <a:noFill/>
                    <a:ln>
                      <a:noFill/>
                    </a:ln>
                  </pic:spPr>
                </pic:pic>
              </a:graphicData>
            </a:graphic>
          </wp:inline>
        </w:drawing>
      </w:r>
    </w:p>
    <w:p w14:paraId="3CBB3BBB" w14:textId="7F442772" w:rsidR="00A92CEB" w:rsidRPr="005D1D8D" w:rsidRDefault="00A92CEB">
      <w:pPr>
        <w:pStyle w:val="ListParagraph"/>
        <w:tabs>
          <w:tab w:val="left" w:pos="920"/>
        </w:tabs>
        <w:spacing w:before="140"/>
        <w:ind w:left="0" w:firstLine="0"/>
      </w:pPr>
    </w:p>
    <w:p w14:paraId="75EF4BB3" w14:textId="7191A4C3" w:rsidR="00A92CEB" w:rsidRPr="005D1D8D" w:rsidRDefault="00DC39C5">
      <w:pPr>
        <w:pStyle w:val="ListParagraph"/>
        <w:tabs>
          <w:tab w:val="left" w:pos="920"/>
        </w:tabs>
        <w:spacing w:before="140"/>
        <w:ind w:left="0" w:firstLine="0"/>
      </w:pPr>
      <w:r w:rsidRPr="00DC39C5">
        <w:rPr>
          <w:noProof/>
        </w:rPr>
        <w:drawing>
          <wp:inline distT="0" distB="0" distL="0" distR="0" wp14:anchorId="750DBD13" wp14:editId="42836594">
            <wp:extent cx="6457950" cy="3544570"/>
            <wp:effectExtent l="0" t="0" r="0" b="0"/>
            <wp:docPr id="1128313012" name="Picture 27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13012" name="Picture 279" descr="A screenshot of a computer&#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457950" cy="3544570"/>
                    </a:xfrm>
                    <a:prstGeom prst="rect">
                      <a:avLst/>
                    </a:prstGeom>
                    <a:noFill/>
                    <a:ln>
                      <a:noFill/>
                    </a:ln>
                  </pic:spPr>
                </pic:pic>
              </a:graphicData>
            </a:graphic>
          </wp:inline>
        </w:drawing>
      </w:r>
    </w:p>
    <w:p w14:paraId="5BAC13FA" w14:textId="77777777" w:rsidR="00A92CEB" w:rsidRPr="005D1D8D" w:rsidRDefault="00A92CEB">
      <w:pPr>
        <w:pStyle w:val="ListParagraph"/>
        <w:tabs>
          <w:tab w:val="left" w:pos="920"/>
        </w:tabs>
        <w:spacing w:before="140"/>
        <w:ind w:left="0" w:firstLine="0"/>
      </w:pPr>
    </w:p>
    <w:p w14:paraId="73874D3C" w14:textId="5B283454" w:rsidR="00A92CEB" w:rsidRPr="005D1D8D" w:rsidRDefault="00DC39C5">
      <w:pPr>
        <w:pStyle w:val="ListParagraph"/>
        <w:tabs>
          <w:tab w:val="left" w:pos="920"/>
        </w:tabs>
        <w:spacing w:before="140"/>
        <w:ind w:left="0" w:firstLine="0"/>
        <w:sectPr w:rsidR="00A92CEB" w:rsidRPr="005D1D8D">
          <w:pgSz w:w="11910" w:h="16840"/>
          <w:pgMar w:top="2720" w:right="860" w:bottom="1440" w:left="880" w:header="0" w:footer="1242" w:gutter="0"/>
          <w:cols w:space="720"/>
        </w:sectPr>
      </w:pPr>
      <w:r w:rsidRPr="00DC39C5">
        <w:rPr>
          <w:noProof/>
        </w:rPr>
        <w:drawing>
          <wp:inline distT="0" distB="0" distL="0" distR="0" wp14:anchorId="49F31F95" wp14:editId="3036D483">
            <wp:extent cx="6457950" cy="3521710"/>
            <wp:effectExtent l="0" t="0" r="0" b="2540"/>
            <wp:docPr id="749124625" name="Picture 280"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24625" name="Picture 280" descr="A screen shot of a computer&#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457950" cy="3521710"/>
                    </a:xfrm>
                    <a:prstGeom prst="rect">
                      <a:avLst/>
                    </a:prstGeom>
                    <a:noFill/>
                    <a:ln>
                      <a:noFill/>
                    </a:ln>
                  </pic:spPr>
                </pic:pic>
              </a:graphicData>
            </a:graphic>
          </wp:inline>
        </w:drawing>
      </w:r>
    </w:p>
    <w:p w14:paraId="28AAFAD3" w14:textId="0E6F20E0" w:rsidR="00A92CEB" w:rsidRPr="005D1D8D" w:rsidRDefault="0082315F">
      <w:pPr>
        <w:pStyle w:val="ListParagraph"/>
        <w:tabs>
          <w:tab w:val="left" w:pos="920"/>
        </w:tabs>
        <w:spacing w:before="140"/>
        <w:ind w:left="0" w:firstLine="0"/>
      </w:pPr>
      <w:r w:rsidRPr="0082315F">
        <w:rPr>
          <w:noProof/>
        </w:rPr>
        <w:lastRenderedPageBreak/>
        <w:drawing>
          <wp:inline distT="0" distB="0" distL="0" distR="0" wp14:anchorId="5E539722" wp14:editId="2915464E">
            <wp:extent cx="6457950" cy="3538855"/>
            <wp:effectExtent l="0" t="0" r="0" b="4445"/>
            <wp:docPr id="2043486351" name="Picture 28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86351" name="Picture 281" descr="A screenshot of a computer&#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457950" cy="3538855"/>
                    </a:xfrm>
                    <a:prstGeom prst="rect">
                      <a:avLst/>
                    </a:prstGeom>
                    <a:noFill/>
                    <a:ln>
                      <a:noFill/>
                    </a:ln>
                  </pic:spPr>
                </pic:pic>
              </a:graphicData>
            </a:graphic>
          </wp:inline>
        </w:drawing>
      </w:r>
    </w:p>
    <w:p w14:paraId="4265263A" w14:textId="77777777" w:rsidR="00A92CEB" w:rsidRPr="005D1D8D" w:rsidRDefault="00A92CEB">
      <w:pPr>
        <w:pStyle w:val="ListParagraph"/>
        <w:tabs>
          <w:tab w:val="left" w:pos="920"/>
        </w:tabs>
        <w:spacing w:before="140"/>
        <w:ind w:left="0" w:firstLine="0"/>
      </w:pPr>
    </w:p>
    <w:p w14:paraId="3D78540A" w14:textId="5FE64DC3" w:rsidR="00A92CEB" w:rsidRPr="005D1D8D" w:rsidRDefault="006E63E0">
      <w:pPr>
        <w:pStyle w:val="ListParagraph"/>
        <w:tabs>
          <w:tab w:val="left" w:pos="920"/>
        </w:tabs>
        <w:spacing w:before="140"/>
        <w:ind w:left="0" w:firstLine="0"/>
        <w:sectPr w:rsidR="00A92CEB" w:rsidRPr="005D1D8D">
          <w:pgSz w:w="11910" w:h="16840"/>
          <w:pgMar w:top="2720" w:right="860" w:bottom="1440" w:left="880" w:header="0" w:footer="1242" w:gutter="0"/>
          <w:cols w:space="720"/>
        </w:sectPr>
      </w:pPr>
      <w:r w:rsidRPr="006E63E0">
        <w:rPr>
          <w:noProof/>
        </w:rPr>
        <w:drawing>
          <wp:inline distT="0" distB="0" distL="0" distR="0" wp14:anchorId="7D38E8CA" wp14:editId="6DD5406B">
            <wp:extent cx="6457950" cy="3543935"/>
            <wp:effectExtent l="0" t="0" r="0" b="0"/>
            <wp:docPr id="165104815"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457950" cy="3543935"/>
                    </a:xfrm>
                    <a:prstGeom prst="rect">
                      <a:avLst/>
                    </a:prstGeom>
                    <a:noFill/>
                    <a:ln>
                      <a:noFill/>
                    </a:ln>
                  </pic:spPr>
                </pic:pic>
              </a:graphicData>
            </a:graphic>
          </wp:inline>
        </w:drawing>
      </w:r>
    </w:p>
    <w:p w14:paraId="55EC7DEC" w14:textId="056CC24F" w:rsidR="00A92CEB" w:rsidRPr="005D1D8D" w:rsidRDefault="002B5F77">
      <w:pPr>
        <w:pStyle w:val="ListParagraph"/>
        <w:tabs>
          <w:tab w:val="left" w:pos="920"/>
        </w:tabs>
        <w:spacing w:before="140"/>
        <w:ind w:left="0" w:firstLine="0"/>
        <w:rPr>
          <w:rFonts w:ascii="Symbol" w:hAnsi="Symbol"/>
          <w:sz w:val="24"/>
        </w:rPr>
      </w:pPr>
      <w:r w:rsidRPr="002B5F77">
        <w:rPr>
          <w:rFonts w:ascii="Symbol" w:hAnsi="Symbol"/>
          <w:noProof/>
          <w:sz w:val="24"/>
        </w:rPr>
        <w:lastRenderedPageBreak/>
        <w:drawing>
          <wp:inline distT="0" distB="0" distL="0" distR="0" wp14:anchorId="2D7E4727" wp14:editId="161990D0">
            <wp:extent cx="6457950" cy="3538855"/>
            <wp:effectExtent l="0" t="0" r="0" b="4445"/>
            <wp:docPr id="941871395" name="Picture 28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71395" name="Picture 283" descr="A screenshot of a computer&#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457950" cy="3538855"/>
                    </a:xfrm>
                    <a:prstGeom prst="rect">
                      <a:avLst/>
                    </a:prstGeom>
                    <a:noFill/>
                    <a:ln>
                      <a:noFill/>
                    </a:ln>
                  </pic:spPr>
                </pic:pic>
              </a:graphicData>
            </a:graphic>
          </wp:inline>
        </w:drawing>
      </w:r>
    </w:p>
    <w:p w14:paraId="23519C89" w14:textId="77777777" w:rsidR="002B5F77" w:rsidRPr="005D1D8D" w:rsidRDefault="002B5F77">
      <w:pPr>
        <w:pStyle w:val="ListParagraph"/>
        <w:tabs>
          <w:tab w:val="left" w:pos="920"/>
        </w:tabs>
        <w:spacing w:before="140"/>
        <w:ind w:left="0" w:firstLine="0"/>
      </w:pPr>
    </w:p>
    <w:p w14:paraId="119EFCC7" w14:textId="78CC7D60" w:rsidR="00A92CEB" w:rsidRPr="005D1D8D" w:rsidRDefault="002B5F77">
      <w:pPr>
        <w:pStyle w:val="ListParagraph"/>
        <w:tabs>
          <w:tab w:val="left" w:pos="920"/>
        </w:tabs>
        <w:spacing w:before="140"/>
        <w:ind w:left="0" w:firstLine="0"/>
        <w:sectPr w:rsidR="00A92CEB" w:rsidRPr="005D1D8D">
          <w:pgSz w:w="11910" w:h="16840"/>
          <w:pgMar w:top="2720" w:right="860" w:bottom="1440" w:left="880" w:header="0" w:footer="1242" w:gutter="0"/>
          <w:cols w:space="720"/>
        </w:sectPr>
      </w:pPr>
      <w:r w:rsidRPr="002B5F77">
        <w:rPr>
          <w:noProof/>
        </w:rPr>
        <w:drawing>
          <wp:inline distT="0" distB="0" distL="0" distR="0" wp14:anchorId="0F6CDC45" wp14:editId="4BF521AC">
            <wp:extent cx="6457950" cy="3521710"/>
            <wp:effectExtent l="0" t="0" r="0" b="2540"/>
            <wp:docPr id="1527152620" name="Picture 28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52620" name="Picture 284" descr="A screenshot of a computer&#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457950" cy="3521710"/>
                    </a:xfrm>
                    <a:prstGeom prst="rect">
                      <a:avLst/>
                    </a:prstGeom>
                    <a:noFill/>
                    <a:ln>
                      <a:noFill/>
                    </a:ln>
                  </pic:spPr>
                </pic:pic>
              </a:graphicData>
            </a:graphic>
          </wp:inline>
        </w:drawing>
      </w:r>
    </w:p>
    <w:p w14:paraId="1B542B2C" w14:textId="1D48E8F1" w:rsidR="00A92CEB" w:rsidRPr="005D1D8D" w:rsidRDefault="00D35675">
      <w:pPr>
        <w:pStyle w:val="ListParagraph"/>
        <w:tabs>
          <w:tab w:val="left" w:pos="920"/>
        </w:tabs>
        <w:spacing w:before="140"/>
        <w:ind w:left="0" w:firstLine="0"/>
      </w:pPr>
      <w:r w:rsidRPr="00D35675">
        <w:rPr>
          <w:noProof/>
        </w:rPr>
        <w:lastRenderedPageBreak/>
        <w:drawing>
          <wp:inline distT="0" distB="0" distL="0" distR="0" wp14:anchorId="010679F0" wp14:editId="0E0409B5">
            <wp:extent cx="6457950" cy="3497580"/>
            <wp:effectExtent l="0" t="0" r="0" b="7620"/>
            <wp:docPr id="1587584734" name="Picture 28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84734" name="Picture 285" descr="A screenshot of a computer&#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457950" cy="3497580"/>
                    </a:xfrm>
                    <a:prstGeom prst="rect">
                      <a:avLst/>
                    </a:prstGeom>
                    <a:noFill/>
                    <a:ln>
                      <a:noFill/>
                    </a:ln>
                  </pic:spPr>
                </pic:pic>
              </a:graphicData>
            </a:graphic>
          </wp:inline>
        </w:drawing>
      </w:r>
    </w:p>
    <w:p w14:paraId="4C20B12F" w14:textId="77777777" w:rsidR="00A92CEB" w:rsidRPr="005D1D8D" w:rsidRDefault="00A92CEB">
      <w:pPr>
        <w:pStyle w:val="ListParagraph"/>
        <w:tabs>
          <w:tab w:val="left" w:pos="920"/>
        </w:tabs>
        <w:spacing w:before="140"/>
        <w:ind w:left="0" w:firstLine="0"/>
      </w:pPr>
    </w:p>
    <w:p w14:paraId="1D3A45B2" w14:textId="77777777" w:rsidR="00A92CEB" w:rsidRPr="005D1D8D" w:rsidRDefault="00A92CEB">
      <w:pPr>
        <w:pStyle w:val="ListParagraph"/>
        <w:tabs>
          <w:tab w:val="left" w:pos="920"/>
        </w:tabs>
        <w:spacing w:before="140"/>
        <w:ind w:left="0" w:firstLine="0"/>
      </w:pPr>
    </w:p>
    <w:p w14:paraId="5F908D89" w14:textId="19D2BEBF" w:rsidR="00A92CEB" w:rsidRPr="005D1D8D" w:rsidRDefault="00D35675">
      <w:pPr>
        <w:pStyle w:val="ListParagraph"/>
        <w:tabs>
          <w:tab w:val="left" w:pos="920"/>
        </w:tabs>
        <w:spacing w:before="140"/>
        <w:ind w:left="0" w:firstLine="0"/>
        <w:sectPr w:rsidR="00A92CEB" w:rsidRPr="005D1D8D">
          <w:pgSz w:w="11910" w:h="16840"/>
          <w:pgMar w:top="2720" w:right="860" w:bottom="1440" w:left="880" w:header="0" w:footer="1242" w:gutter="0"/>
          <w:cols w:space="720"/>
        </w:sectPr>
      </w:pPr>
      <w:r w:rsidRPr="00D35675">
        <w:rPr>
          <w:noProof/>
        </w:rPr>
        <w:drawing>
          <wp:inline distT="0" distB="0" distL="0" distR="0" wp14:anchorId="50E07121" wp14:editId="668EC40D">
            <wp:extent cx="6457950" cy="3491230"/>
            <wp:effectExtent l="0" t="0" r="0" b="0"/>
            <wp:docPr id="111489580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457950" cy="3491230"/>
                    </a:xfrm>
                    <a:prstGeom prst="rect">
                      <a:avLst/>
                    </a:prstGeom>
                    <a:noFill/>
                    <a:ln>
                      <a:noFill/>
                    </a:ln>
                  </pic:spPr>
                </pic:pic>
              </a:graphicData>
            </a:graphic>
          </wp:inline>
        </w:drawing>
      </w:r>
    </w:p>
    <w:p w14:paraId="4792B2BC" w14:textId="33B6F0DB" w:rsidR="00A92CEB" w:rsidRPr="005D1D8D" w:rsidRDefault="005C417D">
      <w:pPr>
        <w:pStyle w:val="ListParagraph"/>
        <w:tabs>
          <w:tab w:val="left" w:pos="920"/>
        </w:tabs>
        <w:spacing w:before="140"/>
        <w:ind w:left="0" w:firstLine="0"/>
      </w:pPr>
      <w:r w:rsidRPr="005C417D">
        <w:rPr>
          <w:noProof/>
        </w:rPr>
        <w:lastRenderedPageBreak/>
        <w:drawing>
          <wp:inline distT="0" distB="0" distL="0" distR="0" wp14:anchorId="22C0A6DC" wp14:editId="00D42B53">
            <wp:extent cx="6457950" cy="3497580"/>
            <wp:effectExtent l="0" t="0" r="0" b="7620"/>
            <wp:docPr id="61674492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457950" cy="3497580"/>
                    </a:xfrm>
                    <a:prstGeom prst="rect">
                      <a:avLst/>
                    </a:prstGeom>
                    <a:noFill/>
                    <a:ln>
                      <a:noFill/>
                    </a:ln>
                  </pic:spPr>
                </pic:pic>
              </a:graphicData>
            </a:graphic>
          </wp:inline>
        </w:drawing>
      </w:r>
    </w:p>
    <w:p w14:paraId="6DC9566C" w14:textId="77777777" w:rsidR="00A92CEB" w:rsidRDefault="00A92CEB">
      <w:pPr>
        <w:pStyle w:val="ListParagraph"/>
        <w:tabs>
          <w:tab w:val="left" w:pos="920"/>
        </w:tabs>
        <w:spacing w:before="140"/>
        <w:ind w:left="0" w:firstLine="0"/>
      </w:pPr>
    </w:p>
    <w:p w14:paraId="0C47CF4E" w14:textId="2BC466FB" w:rsidR="005C417D" w:rsidRPr="005D1D8D" w:rsidRDefault="005C417D">
      <w:pPr>
        <w:pStyle w:val="ListParagraph"/>
        <w:tabs>
          <w:tab w:val="left" w:pos="920"/>
        </w:tabs>
        <w:spacing w:before="140"/>
        <w:ind w:left="0" w:firstLine="0"/>
        <w:sectPr w:rsidR="005C417D" w:rsidRPr="005D1D8D">
          <w:pgSz w:w="11910" w:h="16840"/>
          <w:pgMar w:top="2720" w:right="860" w:bottom="1440" w:left="880" w:header="0" w:footer="1242" w:gutter="0"/>
          <w:cols w:space="720"/>
        </w:sectPr>
      </w:pPr>
      <w:r w:rsidRPr="005C417D">
        <w:rPr>
          <w:noProof/>
        </w:rPr>
        <w:drawing>
          <wp:inline distT="0" distB="0" distL="0" distR="0" wp14:anchorId="4FDDD987" wp14:editId="0C2BA135">
            <wp:extent cx="6457950" cy="3491230"/>
            <wp:effectExtent l="0" t="0" r="0" b="0"/>
            <wp:docPr id="1899483980" name="Picture 28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83980" name="Picture 288" descr="A screenshot of a computer&#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457950" cy="3491230"/>
                    </a:xfrm>
                    <a:prstGeom prst="rect">
                      <a:avLst/>
                    </a:prstGeom>
                    <a:noFill/>
                    <a:ln>
                      <a:noFill/>
                    </a:ln>
                  </pic:spPr>
                </pic:pic>
              </a:graphicData>
            </a:graphic>
          </wp:inline>
        </w:drawing>
      </w:r>
    </w:p>
    <w:p w14:paraId="2A648172" w14:textId="77777777" w:rsidR="00A92CEB" w:rsidRPr="00A73FA2" w:rsidRDefault="00A92CEB">
      <w:pPr>
        <w:pStyle w:val="ListParagraph"/>
        <w:tabs>
          <w:tab w:val="left" w:pos="920"/>
        </w:tabs>
        <w:spacing w:before="140"/>
        <w:ind w:left="0" w:firstLine="0"/>
        <w:rPr>
          <w:rFonts w:ascii="Arial Rounded MT Bold" w:hAnsi="Arial Rounded MT Bold" w:cs="Arial Rounded MT Bold"/>
          <w:b/>
          <w:bCs/>
          <w:sz w:val="28"/>
          <w:szCs w:val="28"/>
        </w:rPr>
      </w:pPr>
    </w:p>
    <w:p w14:paraId="7D4CD3FD" w14:textId="77777777" w:rsidR="00A92CEB" w:rsidRDefault="00A73FA2">
      <w:pPr>
        <w:pStyle w:val="ListParagraph"/>
        <w:tabs>
          <w:tab w:val="left" w:pos="920"/>
        </w:tabs>
        <w:spacing w:before="140"/>
        <w:ind w:left="0" w:firstLine="0"/>
        <w:rPr>
          <w:rFonts w:ascii="Arial Rounded MT Bold" w:hAnsi="Arial Rounded MT Bold" w:cs="Arial Rounded MT Bold"/>
          <w:b/>
          <w:bCs/>
          <w:noProof/>
          <w:sz w:val="52"/>
          <w:szCs w:val="52"/>
        </w:rPr>
      </w:pPr>
      <w:r w:rsidRPr="00A73FA2">
        <w:rPr>
          <w:rFonts w:ascii="Arial Rounded MT Bold" w:hAnsi="Arial Rounded MT Bold" w:cs="Arial Rounded MT Bold"/>
          <w:b/>
          <w:bCs/>
          <w:noProof/>
          <w:sz w:val="52"/>
          <w:szCs w:val="52"/>
        </w:rPr>
        <w:drawing>
          <wp:inline distT="0" distB="0" distL="0" distR="0" wp14:anchorId="707EC8FD" wp14:editId="7BCD4060">
            <wp:extent cx="6457950" cy="3543935"/>
            <wp:effectExtent l="0" t="0" r="0" b="0"/>
            <wp:docPr id="1257061012" name="Picture 28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61012" name="Picture 289" descr="A screenshot of a computer&#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457950" cy="3543935"/>
                    </a:xfrm>
                    <a:prstGeom prst="rect">
                      <a:avLst/>
                    </a:prstGeom>
                    <a:noFill/>
                    <a:ln>
                      <a:noFill/>
                    </a:ln>
                  </pic:spPr>
                </pic:pic>
              </a:graphicData>
            </a:graphic>
          </wp:inline>
        </w:drawing>
      </w:r>
    </w:p>
    <w:p w14:paraId="12114F87" w14:textId="77777777" w:rsidR="000D1010" w:rsidRPr="000D1010" w:rsidRDefault="000D1010" w:rsidP="000D1010"/>
    <w:p w14:paraId="3FBFEF39" w14:textId="2CA8EFC2" w:rsidR="000D1010" w:rsidRDefault="000D1010" w:rsidP="000D1010">
      <w:pPr>
        <w:rPr>
          <w:rFonts w:ascii="Arial Rounded MT Bold" w:hAnsi="Arial Rounded MT Bold" w:cs="Arial Rounded MT Bold"/>
          <w:b/>
          <w:bCs/>
          <w:noProof/>
          <w:sz w:val="52"/>
          <w:szCs w:val="52"/>
        </w:rPr>
      </w:pPr>
      <w:r w:rsidRPr="000D1010">
        <w:rPr>
          <w:rFonts w:ascii="Arial Rounded MT Bold" w:hAnsi="Arial Rounded MT Bold" w:cs="Arial Rounded MT Bold"/>
          <w:b/>
          <w:bCs/>
          <w:noProof/>
          <w:sz w:val="52"/>
          <w:szCs w:val="52"/>
        </w:rPr>
        <w:drawing>
          <wp:inline distT="0" distB="0" distL="0" distR="0" wp14:anchorId="63A73A28" wp14:editId="17B4527D">
            <wp:extent cx="6457950" cy="3538855"/>
            <wp:effectExtent l="0" t="0" r="0" b="4445"/>
            <wp:docPr id="891515497" name="Picture 29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15497" name="Picture 290" descr="A screenshot of a computer&#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457950" cy="3538855"/>
                    </a:xfrm>
                    <a:prstGeom prst="rect">
                      <a:avLst/>
                    </a:prstGeom>
                    <a:noFill/>
                    <a:ln>
                      <a:noFill/>
                    </a:ln>
                  </pic:spPr>
                </pic:pic>
              </a:graphicData>
            </a:graphic>
          </wp:inline>
        </w:drawing>
      </w:r>
    </w:p>
    <w:p w14:paraId="31AB1E9C" w14:textId="77777777" w:rsidR="000D1010" w:rsidRPr="000D1010" w:rsidRDefault="000D1010" w:rsidP="000D1010"/>
    <w:p w14:paraId="6CC6AB6F" w14:textId="0A92297E" w:rsidR="000D1010" w:rsidRPr="000D1010" w:rsidRDefault="000D1010" w:rsidP="000D1010">
      <w:pPr>
        <w:sectPr w:rsidR="000D1010" w:rsidRPr="000D1010">
          <w:pgSz w:w="11910" w:h="16840"/>
          <w:pgMar w:top="2720" w:right="860" w:bottom="1440" w:left="880" w:header="0" w:footer="1242" w:gutter="0"/>
          <w:cols w:space="720"/>
        </w:sectPr>
      </w:pPr>
    </w:p>
    <w:p w14:paraId="1CABA3EF" w14:textId="1C88D684" w:rsidR="00A92CEB" w:rsidRPr="005D1D8D" w:rsidRDefault="000D1010">
      <w:pPr>
        <w:pStyle w:val="ListParagraph"/>
        <w:tabs>
          <w:tab w:val="left" w:pos="920"/>
        </w:tabs>
        <w:spacing w:before="140"/>
        <w:ind w:left="0" w:firstLine="0"/>
      </w:pPr>
      <w:r w:rsidRPr="000D1010">
        <w:rPr>
          <w:noProof/>
        </w:rPr>
        <w:lastRenderedPageBreak/>
        <w:drawing>
          <wp:inline distT="0" distB="0" distL="0" distR="0" wp14:anchorId="110B28A8" wp14:editId="1CAF9A04">
            <wp:extent cx="6457950" cy="3484880"/>
            <wp:effectExtent l="0" t="0" r="0" b="1270"/>
            <wp:docPr id="1283848169" name="Picture 29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48169" name="Picture 291" descr="A screenshot of a computer&#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457950" cy="3484880"/>
                    </a:xfrm>
                    <a:prstGeom prst="rect">
                      <a:avLst/>
                    </a:prstGeom>
                    <a:noFill/>
                    <a:ln>
                      <a:noFill/>
                    </a:ln>
                  </pic:spPr>
                </pic:pic>
              </a:graphicData>
            </a:graphic>
          </wp:inline>
        </w:drawing>
      </w:r>
    </w:p>
    <w:p w14:paraId="6F7EE192" w14:textId="77777777" w:rsidR="00A92CEB" w:rsidRDefault="00A92CEB">
      <w:pPr>
        <w:pStyle w:val="ListParagraph"/>
        <w:tabs>
          <w:tab w:val="left" w:pos="920"/>
        </w:tabs>
        <w:spacing w:before="140"/>
        <w:ind w:left="0" w:firstLine="0"/>
      </w:pPr>
    </w:p>
    <w:p w14:paraId="543EBB4B" w14:textId="63854464" w:rsidR="00F96744" w:rsidRPr="005D1D8D" w:rsidRDefault="00F96744">
      <w:pPr>
        <w:pStyle w:val="ListParagraph"/>
        <w:tabs>
          <w:tab w:val="left" w:pos="920"/>
        </w:tabs>
        <w:spacing w:before="140"/>
        <w:ind w:left="0" w:firstLine="0"/>
        <w:sectPr w:rsidR="00F96744" w:rsidRPr="005D1D8D">
          <w:pgSz w:w="11910" w:h="16840"/>
          <w:pgMar w:top="2720" w:right="860" w:bottom="1440" w:left="880" w:header="0" w:footer="1242" w:gutter="0"/>
          <w:cols w:space="720"/>
        </w:sectPr>
      </w:pPr>
      <w:r w:rsidRPr="00F96744">
        <w:rPr>
          <w:noProof/>
        </w:rPr>
        <w:drawing>
          <wp:inline distT="0" distB="0" distL="0" distR="0" wp14:anchorId="287D84EE" wp14:editId="0DF21F83">
            <wp:extent cx="6457950" cy="3561080"/>
            <wp:effectExtent l="0" t="0" r="0" b="1270"/>
            <wp:docPr id="174727559" name="Picture 29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7559" name="Picture 292" descr="A screenshot of a computer&#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457950" cy="3561080"/>
                    </a:xfrm>
                    <a:prstGeom prst="rect">
                      <a:avLst/>
                    </a:prstGeom>
                    <a:noFill/>
                    <a:ln>
                      <a:noFill/>
                    </a:ln>
                  </pic:spPr>
                </pic:pic>
              </a:graphicData>
            </a:graphic>
          </wp:inline>
        </w:drawing>
      </w:r>
    </w:p>
    <w:p w14:paraId="05A40FE8" w14:textId="5CAC67BC" w:rsidR="00A92CEB" w:rsidRPr="005D1D8D" w:rsidRDefault="00F96744">
      <w:pPr>
        <w:pStyle w:val="ListParagraph"/>
        <w:tabs>
          <w:tab w:val="left" w:pos="920"/>
        </w:tabs>
        <w:spacing w:before="140"/>
        <w:ind w:left="0" w:firstLine="0"/>
      </w:pPr>
      <w:r w:rsidRPr="00F96744">
        <w:rPr>
          <w:noProof/>
        </w:rPr>
        <w:lastRenderedPageBreak/>
        <w:drawing>
          <wp:inline distT="0" distB="0" distL="0" distR="0" wp14:anchorId="09FFA74C" wp14:editId="19F959AE">
            <wp:extent cx="6457950" cy="3528060"/>
            <wp:effectExtent l="0" t="0" r="0" b="0"/>
            <wp:docPr id="1707182427" name="Picture 29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82427" name="Picture 293" descr="A screenshot of a computer&#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457950" cy="3528060"/>
                    </a:xfrm>
                    <a:prstGeom prst="rect">
                      <a:avLst/>
                    </a:prstGeom>
                    <a:noFill/>
                    <a:ln>
                      <a:noFill/>
                    </a:ln>
                  </pic:spPr>
                </pic:pic>
              </a:graphicData>
            </a:graphic>
          </wp:inline>
        </w:drawing>
      </w:r>
    </w:p>
    <w:p w14:paraId="428DC1D3" w14:textId="77777777" w:rsidR="00A92CEB" w:rsidRPr="005D1D8D" w:rsidRDefault="00A92CEB">
      <w:pPr>
        <w:pStyle w:val="ListParagraph"/>
        <w:tabs>
          <w:tab w:val="left" w:pos="920"/>
        </w:tabs>
        <w:spacing w:before="140"/>
        <w:ind w:left="0" w:firstLine="0"/>
      </w:pPr>
    </w:p>
    <w:p w14:paraId="53519498" w14:textId="40272FF9" w:rsidR="00A92CEB" w:rsidRPr="005D1D8D" w:rsidRDefault="00F96744">
      <w:pPr>
        <w:pStyle w:val="ListParagraph"/>
        <w:tabs>
          <w:tab w:val="left" w:pos="920"/>
        </w:tabs>
        <w:spacing w:before="140"/>
        <w:ind w:left="0" w:firstLine="0"/>
        <w:sectPr w:rsidR="00A92CEB" w:rsidRPr="005D1D8D">
          <w:pgSz w:w="11910" w:h="16840"/>
          <w:pgMar w:top="2720" w:right="860" w:bottom="1440" w:left="880" w:header="0" w:footer="1242" w:gutter="0"/>
          <w:cols w:space="720"/>
        </w:sectPr>
      </w:pPr>
      <w:r w:rsidRPr="00F96744">
        <w:rPr>
          <w:noProof/>
        </w:rPr>
        <w:drawing>
          <wp:inline distT="0" distB="0" distL="0" distR="0" wp14:anchorId="671E8FC5" wp14:editId="59FEAB2A">
            <wp:extent cx="6457950" cy="3521710"/>
            <wp:effectExtent l="0" t="0" r="0" b="2540"/>
            <wp:docPr id="2061370793" name="Picture 29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70793" name="Picture 294" descr="A screenshot of a computer&#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457950" cy="3521710"/>
                    </a:xfrm>
                    <a:prstGeom prst="rect">
                      <a:avLst/>
                    </a:prstGeom>
                    <a:noFill/>
                    <a:ln>
                      <a:noFill/>
                    </a:ln>
                  </pic:spPr>
                </pic:pic>
              </a:graphicData>
            </a:graphic>
          </wp:inline>
        </w:drawing>
      </w:r>
    </w:p>
    <w:p w14:paraId="7BBE6CFF" w14:textId="1FA25E45" w:rsidR="00A92CEB" w:rsidRPr="005D1D8D" w:rsidRDefault="009540C2">
      <w:pPr>
        <w:pStyle w:val="ListParagraph"/>
        <w:tabs>
          <w:tab w:val="left" w:pos="920"/>
        </w:tabs>
        <w:spacing w:before="140"/>
        <w:ind w:left="0" w:firstLine="0"/>
      </w:pPr>
      <w:r w:rsidRPr="009540C2">
        <w:rPr>
          <w:noProof/>
        </w:rPr>
        <w:lastRenderedPageBreak/>
        <w:drawing>
          <wp:inline distT="0" distB="0" distL="0" distR="0" wp14:anchorId="1C86C210" wp14:editId="6A1F9E09">
            <wp:extent cx="6457950" cy="3511550"/>
            <wp:effectExtent l="0" t="0" r="0" b="0"/>
            <wp:docPr id="110350336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457950" cy="3511550"/>
                    </a:xfrm>
                    <a:prstGeom prst="rect">
                      <a:avLst/>
                    </a:prstGeom>
                    <a:noFill/>
                    <a:ln>
                      <a:noFill/>
                    </a:ln>
                  </pic:spPr>
                </pic:pic>
              </a:graphicData>
            </a:graphic>
          </wp:inline>
        </w:drawing>
      </w:r>
    </w:p>
    <w:p w14:paraId="53687469" w14:textId="77777777" w:rsidR="00A92CEB" w:rsidRPr="005D1D8D" w:rsidRDefault="00A92CEB">
      <w:pPr>
        <w:pStyle w:val="ListParagraph"/>
        <w:tabs>
          <w:tab w:val="left" w:pos="920"/>
        </w:tabs>
        <w:spacing w:before="140"/>
        <w:ind w:left="0" w:firstLine="0"/>
      </w:pPr>
    </w:p>
    <w:p w14:paraId="6946D10F" w14:textId="77777777" w:rsidR="00A92CEB" w:rsidRPr="005D1D8D" w:rsidRDefault="00A92CEB">
      <w:pPr>
        <w:pStyle w:val="ListParagraph"/>
        <w:tabs>
          <w:tab w:val="left" w:pos="920"/>
        </w:tabs>
        <w:spacing w:before="140"/>
        <w:ind w:left="0" w:firstLine="0"/>
      </w:pPr>
    </w:p>
    <w:p w14:paraId="5CCF2263" w14:textId="623A7C1A" w:rsidR="00A92CEB" w:rsidRPr="005D1D8D" w:rsidRDefault="009540C2">
      <w:pPr>
        <w:pStyle w:val="ListParagraph"/>
        <w:tabs>
          <w:tab w:val="left" w:pos="920"/>
        </w:tabs>
        <w:spacing w:before="140"/>
        <w:ind w:left="0" w:firstLine="0"/>
        <w:sectPr w:rsidR="00A92CEB" w:rsidRPr="005D1D8D">
          <w:pgSz w:w="11910" w:h="16840"/>
          <w:pgMar w:top="2720" w:right="860" w:bottom="1440" w:left="880" w:header="0" w:footer="1242" w:gutter="0"/>
          <w:cols w:space="720"/>
        </w:sectPr>
      </w:pPr>
      <w:r w:rsidRPr="009540C2">
        <w:rPr>
          <w:noProof/>
        </w:rPr>
        <w:drawing>
          <wp:inline distT="0" distB="0" distL="0" distR="0" wp14:anchorId="11B33691" wp14:editId="199E5495">
            <wp:extent cx="6457950" cy="3534410"/>
            <wp:effectExtent l="0" t="0" r="0" b="8890"/>
            <wp:docPr id="1312038186" name="Picture 29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038186" name="Picture 296" descr="A screenshot of a computer&#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457950" cy="3534410"/>
                    </a:xfrm>
                    <a:prstGeom prst="rect">
                      <a:avLst/>
                    </a:prstGeom>
                    <a:noFill/>
                    <a:ln>
                      <a:noFill/>
                    </a:ln>
                  </pic:spPr>
                </pic:pic>
              </a:graphicData>
            </a:graphic>
          </wp:inline>
        </w:drawing>
      </w:r>
    </w:p>
    <w:p w14:paraId="11670610" w14:textId="1318566C" w:rsidR="00A92CEB" w:rsidRPr="005D1D8D" w:rsidRDefault="00A644D0">
      <w:pPr>
        <w:pStyle w:val="ListParagraph"/>
        <w:tabs>
          <w:tab w:val="left" w:pos="920"/>
        </w:tabs>
        <w:spacing w:before="140"/>
        <w:ind w:left="0" w:firstLine="0"/>
      </w:pPr>
      <w:r w:rsidRPr="00A644D0">
        <w:rPr>
          <w:noProof/>
        </w:rPr>
        <w:lastRenderedPageBreak/>
        <w:drawing>
          <wp:inline distT="0" distB="0" distL="0" distR="0" wp14:anchorId="34C38286" wp14:editId="7F4BCA56">
            <wp:extent cx="6457950" cy="3518535"/>
            <wp:effectExtent l="0" t="0" r="0" b="5715"/>
            <wp:docPr id="810096705"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457950" cy="3518535"/>
                    </a:xfrm>
                    <a:prstGeom prst="rect">
                      <a:avLst/>
                    </a:prstGeom>
                    <a:noFill/>
                    <a:ln>
                      <a:noFill/>
                    </a:ln>
                  </pic:spPr>
                </pic:pic>
              </a:graphicData>
            </a:graphic>
          </wp:inline>
        </w:drawing>
      </w:r>
    </w:p>
    <w:p w14:paraId="38603BFA" w14:textId="77777777" w:rsidR="00A92CEB" w:rsidRPr="005D1D8D" w:rsidRDefault="00A92CEB">
      <w:pPr>
        <w:pStyle w:val="ListParagraph"/>
        <w:tabs>
          <w:tab w:val="left" w:pos="920"/>
        </w:tabs>
        <w:spacing w:before="140"/>
        <w:ind w:left="0" w:firstLine="0"/>
      </w:pPr>
    </w:p>
    <w:p w14:paraId="5EE9A715" w14:textId="77777777" w:rsidR="00A92CEB" w:rsidRPr="005D1D8D" w:rsidRDefault="00A92CEB">
      <w:pPr>
        <w:pStyle w:val="ListParagraph"/>
        <w:tabs>
          <w:tab w:val="left" w:pos="920"/>
        </w:tabs>
        <w:spacing w:before="140"/>
        <w:ind w:left="0" w:firstLine="0"/>
      </w:pPr>
    </w:p>
    <w:p w14:paraId="44BBB27C" w14:textId="528D7A88" w:rsidR="00A92CEB" w:rsidRPr="005D1D8D" w:rsidRDefault="00A644D0">
      <w:pPr>
        <w:pStyle w:val="ListParagraph"/>
        <w:tabs>
          <w:tab w:val="left" w:pos="920"/>
        </w:tabs>
        <w:spacing w:before="140"/>
        <w:ind w:left="0" w:firstLine="0"/>
        <w:sectPr w:rsidR="00A92CEB" w:rsidRPr="005D1D8D">
          <w:pgSz w:w="11910" w:h="16840"/>
          <w:pgMar w:top="2720" w:right="860" w:bottom="1440" w:left="880" w:header="0" w:footer="1242" w:gutter="0"/>
          <w:cols w:space="720"/>
        </w:sectPr>
      </w:pPr>
      <w:r w:rsidRPr="00A644D0">
        <w:rPr>
          <w:noProof/>
        </w:rPr>
        <w:drawing>
          <wp:inline distT="0" distB="0" distL="0" distR="0" wp14:anchorId="35B1A00A" wp14:editId="5E4E5CD2">
            <wp:extent cx="6457950" cy="3495040"/>
            <wp:effectExtent l="0" t="0" r="0" b="0"/>
            <wp:docPr id="911817952" name="Picture 29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17952" name="Picture 298" descr="A screenshot of a computer&#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457950" cy="3495040"/>
                    </a:xfrm>
                    <a:prstGeom prst="rect">
                      <a:avLst/>
                    </a:prstGeom>
                    <a:noFill/>
                    <a:ln>
                      <a:noFill/>
                    </a:ln>
                  </pic:spPr>
                </pic:pic>
              </a:graphicData>
            </a:graphic>
          </wp:inline>
        </w:drawing>
      </w:r>
    </w:p>
    <w:p w14:paraId="6FBB216D" w14:textId="1D73DC0B" w:rsidR="00A92CEB" w:rsidRPr="005D1D8D" w:rsidRDefault="00A644D0">
      <w:pPr>
        <w:pStyle w:val="ListParagraph"/>
        <w:tabs>
          <w:tab w:val="left" w:pos="920"/>
        </w:tabs>
        <w:spacing w:before="140"/>
        <w:ind w:left="0" w:firstLine="0"/>
      </w:pPr>
      <w:r w:rsidRPr="00A644D0">
        <w:rPr>
          <w:noProof/>
        </w:rPr>
        <w:lastRenderedPageBreak/>
        <w:drawing>
          <wp:inline distT="0" distB="0" distL="0" distR="0" wp14:anchorId="35B031D6" wp14:editId="47F00721">
            <wp:extent cx="6457950" cy="3538220"/>
            <wp:effectExtent l="0" t="0" r="0" b="5080"/>
            <wp:docPr id="2003764247" name="Picture 29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64247" name="Picture 299" descr="A screenshot of a computer&#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457950" cy="3538220"/>
                    </a:xfrm>
                    <a:prstGeom prst="rect">
                      <a:avLst/>
                    </a:prstGeom>
                    <a:noFill/>
                    <a:ln>
                      <a:noFill/>
                    </a:ln>
                  </pic:spPr>
                </pic:pic>
              </a:graphicData>
            </a:graphic>
          </wp:inline>
        </w:drawing>
      </w:r>
    </w:p>
    <w:p w14:paraId="78FE3F64" w14:textId="77777777" w:rsidR="00A92CEB" w:rsidRPr="005D1D8D" w:rsidRDefault="00A92CEB">
      <w:pPr>
        <w:pStyle w:val="ListParagraph"/>
        <w:tabs>
          <w:tab w:val="left" w:pos="920"/>
        </w:tabs>
        <w:spacing w:before="140"/>
        <w:ind w:left="0" w:firstLine="0"/>
      </w:pPr>
    </w:p>
    <w:p w14:paraId="4CD2D5A4" w14:textId="77777777" w:rsidR="00A92CEB" w:rsidRPr="005D1D8D" w:rsidRDefault="00A92CEB">
      <w:pPr>
        <w:pStyle w:val="ListParagraph"/>
        <w:tabs>
          <w:tab w:val="left" w:pos="920"/>
        </w:tabs>
        <w:spacing w:before="140"/>
        <w:ind w:left="0" w:firstLine="0"/>
      </w:pPr>
    </w:p>
    <w:p w14:paraId="4F5AC739" w14:textId="56CD00D3" w:rsidR="00A92CEB" w:rsidRPr="005D1D8D" w:rsidRDefault="00FA2BF3">
      <w:pPr>
        <w:pStyle w:val="ListParagraph"/>
        <w:tabs>
          <w:tab w:val="left" w:pos="920"/>
        </w:tabs>
        <w:spacing w:before="140"/>
        <w:ind w:left="0" w:firstLine="0"/>
        <w:sectPr w:rsidR="00A92CEB" w:rsidRPr="005D1D8D">
          <w:pgSz w:w="11910" w:h="16840"/>
          <w:pgMar w:top="2720" w:right="860" w:bottom="1440" w:left="880" w:header="0" w:footer="1242" w:gutter="0"/>
          <w:cols w:space="720"/>
        </w:sectPr>
      </w:pPr>
      <w:r w:rsidRPr="00FA2BF3">
        <w:rPr>
          <w:noProof/>
        </w:rPr>
        <w:drawing>
          <wp:inline distT="0" distB="0" distL="0" distR="0" wp14:anchorId="4A42214B" wp14:editId="55841A41">
            <wp:extent cx="6457950" cy="3518535"/>
            <wp:effectExtent l="0" t="0" r="0" b="5715"/>
            <wp:docPr id="460571776"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457950" cy="3518535"/>
                    </a:xfrm>
                    <a:prstGeom prst="rect">
                      <a:avLst/>
                    </a:prstGeom>
                    <a:noFill/>
                    <a:ln>
                      <a:noFill/>
                    </a:ln>
                  </pic:spPr>
                </pic:pic>
              </a:graphicData>
            </a:graphic>
          </wp:inline>
        </w:drawing>
      </w:r>
    </w:p>
    <w:p w14:paraId="6899BCF5" w14:textId="018F0D99" w:rsidR="00A92CEB" w:rsidRPr="005D1D8D" w:rsidRDefault="003F5FF1">
      <w:pPr>
        <w:pStyle w:val="ListParagraph"/>
        <w:tabs>
          <w:tab w:val="left" w:pos="920"/>
        </w:tabs>
        <w:spacing w:before="140"/>
        <w:ind w:left="0" w:firstLine="0"/>
      </w:pPr>
      <w:r w:rsidRPr="003F5FF1">
        <w:rPr>
          <w:noProof/>
        </w:rPr>
        <w:lastRenderedPageBreak/>
        <w:drawing>
          <wp:inline distT="0" distB="0" distL="0" distR="0" wp14:anchorId="6A944CB8" wp14:editId="18AD9043">
            <wp:extent cx="6457950" cy="3529330"/>
            <wp:effectExtent l="0" t="0" r="0" b="0"/>
            <wp:docPr id="180172311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457950" cy="3529330"/>
                    </a:xfrm>
                    <a:prstGeom prst="rect">
                      <a:avLst/>
                    </a:prstGeom>
                    <a:noFill/>
                    <a:ln>
                      <a:noFill/>
                    </a:ln>
                  </pic:spPr>
                </pic:pic>
              </a:graphicData>
            </a:graphic>
          </wp:inline>
        </w:drawing>
      </w:r>
    </w:p>
    <w:p w14:paraId="3DC9C83A" w14:textId="77777777" w:rsidR="00A92CEB" w:rsidRPr="005D1D8D" w:rsidRDefault="00A92CEB">
      <w:pPr>
        <w:pStyle w:val="ListParagraph"/>
        <w:tabs>
          <w:tab w:val="left" w:pos="920"/>
        </w:tabs>
        <w:spacing w:before="140"/>
        <w:ind w:left="0" w:firstLine="0"/>
      </w:pPr>
    </w:p>
    <w:p w14:paraId="01131DA2" w14:textId="1D80BE2D" w:rsidR="00A92CEB" w:rsidRPr="005D1D8D" w:rsidRDefault="00A92CEB">
      <w:pPr>
        <w:pStyle w:val="ListParagraph"/>
        <w:tabs>
          <w:tab w:val="left" w:pos="920"/>
        </w:tabs>
        <w:spacing w:before="140"/>
        <w:ind w:left="0" w:firstLine="0"/>
        <w:sectPr w:rsidR="00A92CEB" w:rsidRPr="005D1D8D">
          <w:pgSz w:w="11910" w:h="16840"/>
          <w:pgMar w:top="2720" w:right="860" w:bottom="1440" w:left="880" w:header="0" w:footer="1242" w:gutter="0"/>
          <w:cols w:space="720"/>
        </w:sectPr>
      </w:pPr>
    </w:p>
    <w:p w14:paraId="55648B0B" w14:textId="2ED099EE" w:rsidR="00A92CEB" w:rsidRPr="005D1D8D" w:rsidRDefault="00A92CEB">
      <w:pPr>
        <w:pStyle w:val="ListParagraph"/>
        <w:tabs>
          <w:tab w:val="left" w:pos="920"/>
        </w:tabs>
        <w:spacing w:before="140"/>
        <w:ind w:left="0" w:firstLine="0"/>
      </w:pPr>
    </w:p>
    <w:p w14:paraId="0D3711DF" w14:textId="2FA2011C" w:rsidR="00A92CEB" w:rsidRDefault="005A6D63" w:rsidP="005A6D63">
      <w:pPr>
        <w:pStyle w:val="ListParagraph"/>
        <w:tabs>
          <w:tab w:val="left" w:pos="920"/>
        </w:tabs>
        <w:spacing w:before="140"/>
        <w:ind w:left="0" w:firstLine="0"/>
        <w:jc w:val="center"/>
        <w:rPr>
          <w:rFonts w:ascii="Book Antiqua" w:hAnsi="Book Antiqua"/>
          <w:sz w:val="48"/>
          <w:szCs w:val="48"/>
        </w:rPr>
      </w:pPr>
      <w:r>
        <w:rPr>
          <w:rFonts w:ascii="Book Antiqua" w:hAnsi="Book Antiqua"/>
          <w:sz w:val="48"/>
          <w:szCs w:val="48"/>
        </w:rPr>
        <w:t>D_AddCusto</w:t>
      </w:r>
      <w:r w:rsidR="00473D72">
        <w:rPr>
          <w:rFonts w:ascii="Book Antiqua" w:hAnsi="Book Antiqua"/>
          <w:sz w:val="48"/>
          <w:szCs w:val="48"/>
        </w:rPr>
        <w:t>mer.java</w:t>
      </w:r>
    </w:p>
    <w:p w14:paraId="37DC8AED" w14:textId="77777777" w:rsidR="00473D72" w:rsidRDefault="00473D72" w:rsidP="005A6D63">
      <w:pPr>
        <w:pStyle w:val="ListParagraph"/>
        <w:tabs>
          <w:tab w:val="left" w:pos="920"/>
        </w:tabs>
        <w:spacing w:before="140"/>
        <w:ind w:left="0" w:firstLine="0"/>
        <w:jc w:val="center"/>
        <w:rPr>
          <w:rFonts w:ascii="Book Antiqua" w:hAnsi="Book Antiqua"/>
          <w:sz w:val="48"/>
          <w:szCs w:val="48"/>
        </w:rPr>
      </w:pPr>
    </w:p>
    <w:p w14:paraId="4D5BAEB4" w14:textId="77777777" w:rsidR="00473D72" w:rsidRDefault="00473D72" w:rsidP="005A6D63">
      <w:pPr>
        <w:pStyle w:val="ListParagraph"/>
        <w:tabs>
          <w:tab w:val="left" w:pos="920"/>
        </w:tabs>
        <w:spacing w:before="140"/>
        <w:ind w:left="0" w:firstLine="0"/>
        <w:jc w:val="center"/>
        <w:rPr>
          <w:rFonts w:ascii="Book Antiqua" w:hAnsi="Book Antiqua"/>
          <w:sz w:val="48"/>
          <w:szCs w:val="48"/>
        </w:rPr>
      </w:pPr>
    </w:p>
    <w:p w14:paraId="225656D4" w14:textId="77777777" w:rsidR="00473D72" w:rsidRDefault="00473D72" w:rsidP="005A6D63">
      <w:pPr>
        <w:pStyle w:val="ListParagraph"/>
        <w:tabs>
          <w:tab w:val="left" w:pos="920"/>
        </w:tabs>
        <w:spacing w:before="140"/>
        <w:ind w:left="0" w:firstLine="0"/>
        <w:jc w:val="center"/>
        <w:rPr>
          <w:rFonts w:ascii="Book Antiqua" w:hAnsi="Book Antiqua"/>
          <w:sz w:val="48"/>
          <w:szCs w:val="48"/>
        </w:rPr>
      </w:pPr>
    </w:p>
    <w:p w14:paraId="751EE63F" w14:textId="77777777" w:rsidR="00473D72" w:rsidRPr="005A6D63" w:rsidRDefault="00473D72" w:rsidP="005A6D63">
      <w:pPr>
        <w:pStyle w:val="ListParagraph"/>
        <w:tabs>
          <w:tab w:val="left" w:pos="920"/>
        </w:tabs>
        <w:spacing w:before="140"/>
        <w:ind w:left="0" w:firstLine="0"/>
        <w:jc w:val="center"/>
        <w:rPr>
          <w:rFonts w:ascii="Book Antiqua" w:hAnsi="Book Antiqua"/>
          <w:sz w:val="48"/>
          <w:szCs w:val="48"/>
        </w:rPr>
      </w:pPr>
    </w:p>
    <w:p w14:paraId="14B55408" w14:textId="77777777" w:rsidR="00A92CEB" w:rsidRPr="005D1D8D" w:rsidRDefault="00A92CEB">
      <w:pPr>
        <w:pStyle w:val="ListParagraph"/>
        <w:tabs>
          <w:tab w:val="left" w:pos="920"/>
        </w:tabs>
        <w:spacing w:before="140"/>
        <w:ind w:left="0" w:firstLine="0"/>
      </w:pPr>
    </w:p>
    <w:p w14:paraId="0B657D58" w14:textId="40FA9D5C" w:rsidR="00A92CEB" w:rsidRPr="005D1D8D" w:rsidRDefault="00230903">
      <w:pPr>
        <w:pStyle w:val="ListParagraph"/>
        <w:tabs>
          <w:tab w:val="left" w:pos="920"/>
        </w:tabs>
        <w:spacing w:before="140"/>
        <w:ind w:left="0" w:firstLine="0"/>
        <w:sectPr w:rsidR="00A92CEB" w:rsidRPr="005D1D8D">
          <w:pgSz w:w="11910" w:h="16840"/>
          <w:pgMar w:top="2720" w:right="860" w:bottom="1440" w:left="880" w:header="0" w:footer="1242" w:gutter="0"/>
          <w:cols w:space="720"/>
        </w:sectPr>
      </w:pPr>
      <w:r w:rsidRPr="00230903">
        <w:rPr>
          <w:noProof/>
        </w:rPr>
        <w:drawing>
          <wp:inline distT="0" distB="0" distL="0" distR="0" wp14:anchorId="168F0A0D" wp14:editId="4361C41E">
            <wp:extent cx="6457950" cy="3491230"/>
            <wp:effectExtent l="0" t="0" r="0" b="0"/>
            <wp:docPr id="1458941520" name="Picture 303"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41520" name="Picture 303" descr="A screen shot of a computer&#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457950" cy="3491230"/>
                    </a:xfrm>
                    <a:prstGeom prst="rect">
                      <a:avLst/>
                    </a:prstGeom>
                    <a:noFill/>
                    <a:ln>
                      <a:noFill/>
                    </a:ln>
                  </pic:spPr>
                </pic:pic>
              </a:graphicData>
            </a:graphic>
          </wp:inline>
        </w:drawing>
      </w:r>
    </w:p>
    <w:p w14:paraId="4F86428E" w14:textId="7CE3198C" w:rsidR="00A92CEB" w:rsidRPr="005D1D8D" w:rsidRDefault="000949DE">
      <w:pPr>
        <w:pStyle w:val="ListParagraph"/>
        <w:tabs>
          <w:tab w:val="left" w:pos="920"/>
        </w:tabs>
        <w:spacing w:before="140"/>
        <w:ind w:left="0" w:firstLine="0"/>
      </w:pPr>
      <w:r w:rsidRPr="000949DE">
        <w:rPr>
          <w:noProof/>
        </w:rPr>
        <w:lastRenderedPageBreak/>
        <w:drawing>
          <wp:inline distT="0" distB="0" distL="0" distR="0" wp14:anchorId="0EB46685" wp14:editId="42795294">
            <wp:extent cx="6457950" cy="3487420"/>
            <wp:effectExtent l="0" t="0" r="0" b="0"/>
            <wp:docPr id="109942101"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457950" cy="3487420"/>
                    </a:xfrm>
                    <a:prstGeom prst="rect">
                      <a:avLst/>
                    </a:prstGeom>
                    <a:noFill/>
                    <a:ln>
                      <a:noFill/>
                    </a:ln>
                  </pic:spPr>
                </pic:pic>
              </a:graphicData>
            </a:graphic>
          </wp:inline>
        </w:drawing>
      </w:r>
    </w:p>
    <w:p w14:paraId="537622D0" w14:textId="77777777" w:rsidR="00A92CEB" w:rsidRPr="005D1D8D" w:rsidRDefault="00A92CEB">
      <w:pPr>
        <w:pStyle w:val="ListParagraph"/>
        <w:tabs>
          <w:tab w:val="left" w:pos="920"/>
        </w:tabs>
        <w:spacing w:before="140"/>
        <w:ind w:left="0" w:firstLine="0"/>
      </w:pPr>
    </w:p>
    <w:p w14:paraId="76226F22" w14:textId="2B5E5C6B" w:rsidR="00A92CEB" w:rsidRPr="005D1D8D" w:rsidRDefault="000949DE">
      <w:pPr>
        <w:pStyle w:val="ListParagraph"/>
        <w:tabs>
          <w:tab w:val="left" w:pos="920"/>
        </w:tabs>
        <w:spacing w:before="140"/>
        <w:ind w:left="0" w:firstLine="0"/>
        <w:sectPr w:rsidR="00A92CEB" w:rsidRPr="005D1D8D">
          <w:pgSz w:w="11910" w:h="16840"/>
          <w:pgMar w:top="2720" w:right="860" w:bottom="1440" w:left="880" w:header="0" w:footer="1242" w:gutter="0"/>
          <w:cols w:space="720"/>
        </w:sectPr>
      </w:pPr>
      <w:r w:rsidRPr="000949DE">
        <w:rPr>
          <w:noProof/>
        </w:rPr>
        <w:drawing>
          <wp:inline distT="0" distB="0" distL="0" distR="0" wp14:anchorId="27B177DA" wp14:editId="0385E39B">
            <wp:extent cx="6457950" cy="3552190"/>
            <wp:effectExtent l="0" t="0" r="0" b="0"/>
            <wp:docPr id="1026043203" name="Picture 30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43203" name="Picture 305" descr="A screenshot of a computer&#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457950" cy="3552190"/>
                    </a:xfrm>
                    <a:prstGeom prst="rect">
                      <a:avLst/>
                    </a:prstGeom>
                    <a:noFill/>
                    <a:ln>
                      <a:noFill/>
                    </a:ln>
                  </pic:spPr>
                </pic:pic>
              </a:graphicData>
            </a:graphic>
          </wp:inline>
        </w:drawing>
      </w:r>
    </w:p>
    <w:p w14:paraId="220E68EF" w14:textId="3821266D" w:rsidR="00A92CEB" w:rsidRPr="005D1D8D" w:rsidRDefault="006D3C0A">
      <w:pPr>
        <w:pStyle w:val="ListParagraph"/>
        <w:tabs>
          <w:tab w:val="left" w:pos="920"/>
        </w:tabs>
        <w:spacing w:before="140"/>
        <w:ind w:left="0" w:firstLine="0"/>
      </w:pPr>
      <w:r w:rsidRPr="006D3C0A">
        <w:rPr>
          <w:noProof/>
        </w:rPr>
        <w:lastRenderedPageBreak/>
        <w:drawing>
          <wp:inline distT="0" distB="0" distL="0" distR="0" wp14:anchorId="17A6ADCA" wp14:editId="5EB29187">
            <wp:extent cx="6457950" cy="3484245"/>
            <wp:effectExtent l="0" t="0" r="0" b="1905"/>
            <wp:docPr id="72896705" name="Picture 30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6705" name="Picture 306" descr="A screenshot of a computer program&#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457950" cy="3484245"/>
                    </a:xfrm>
                    <a:prstGeom prst="rect">
                      <a:avLst/>
                    </a:prstGeom>
                    <a:noFill/>
                    <a:ln>
                      <a:noFill/>
                    </a:ln>
                  </pic:spPr>
                </pic:pic>
              </a:graphicData>
            </a:graphic>
          </wp:inline>
        </w:drawing>
      </w:r>
    </w:p>
    <w:p w14:paraId="1DDC5CC9" w14:textId="77777777" w:rsidR="00A92CEB" w:rsidRPr="005D1D8D" w:rsidRDefault="00A92CEB">
      <w:pPr>
        <w:pStyle w:val="ListParagraph"/>
        <w:tabs>
          <w:tab w:val="left" w:pos="920"/>
        </w:tabs>
        <w:spacing w:before="140"/>
        <w:ind w:left="0" w:firstLine="0"/>
      </w:pPr>
    </w:p>
    <w:p w14:paraId="29E05B32" w14:textId="77777777" w:rsidR="00A92CEB" w:rsidRPr="005D1D8D" w:rsidRDefault="00A92CEB">
      <w:pPr>
        <w:pStyle w:val="ListParagraph"/>
        <w:tabs>
          <w:tab w:val="left" w:pos="920"/>
        </w:tabs>
        <w:spacing w:before="140"/>
        <w:ind w:left="0" w:firstLine="0"/>
      </w:pPr>
    </w:p>
    <w:p w14:paraId="1F174E47" w14:textId="6DEB4545" w:rsidR="00A92CEB" w:rsidRPr="005D1D8D" w:rsidRDefault="006D3C0A">
      <w:pPr>
        <w:pStyle w:val="ListParagraph"/>
        <w:tabs>
          <w:tab w:val="left" w:pos="920"/>
        </w:tabs>
        <w:spacing w:before="140"/>
        <w:ind w:left="0" w:firstLine="0"/>
        <w:sectPr w:rsidR="00A92CEB" w:rsidRPr="005D1D8D">
          <w:pgSz w:w="11910" w:h="16840"/>
          <w:pgMar w:top="2720" w:right="860" w:bottom="1440" w:left="880" w:header="0" w:footer="1242" w:gutter="0"/>
          <w:cols w:space="720"/>
        </w:sectPr>
      </w:pPr>
      <w:r w:rsidRPr="006D3C0A">
        <w:rPr>
          <w:noProof/>
        </w:rPr>
        <w:drawing>
          <wp:inline distT="0" distB="0" distL="0" distR="0" wp14:anchorId="05641EA0" wp14:editId="7446E455">
            <wp:extent cx="6457950" cy="3534410"/>
            <wp:effectExtent l="0" t="0" r="0" b="8890"/>
            <wp:docPr id="107562890" name="Picture 307"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2890" name="Picture 307" descr="A computer screen shot of a black screen&#10;&#10;AI-generated content may be incorrec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457950" cy="3534410"/>
                    </a:xfrm>
                    <a:prstGeom prst="rect">
                      <a:avLst/>
                    </a:prstGeom>
                    <a:noFill/>
                    <a:ln>
                      <a:noFill/>
                    </a:ln>
                  </pic:spPr>
                </pic:pic>
              </a:graphicData>
            </a:graphic>
          </wp:inline>
        </w:drawing>
      </w:r>
    </w:p>
    <w:p w14:paraId="5C22CDB6" w14:textId="0EEB23D2" w:rsidR="00A92CEB" w:rsidRPr="005D1D8D" w:rsidRDefault="006D3C0A">
      <w:pPr>
        <w:pStyle w:val="ListParagraph"/>
        <w:tabs>
          <w:tab w:val="left" w:pos="920"/>
        </w:tabs>
        <w:spacing w:before="140"/>
        <w:ind w:left="0" w:firstLine="0"/>
      </w:pPr>
      <w:r w:rsidRPr="006D3C0A">
        <w:rPr>
          <w:noProof/>
        </w:rPr>
        <w:lastRenderedPageBreak/>
        <w:drawing>
          <wp:inline distT="0" distB="0" distL="0" distR="0" wp14:anchorId="06ADA938" wp14:editId="3211E9E6">
            <wp:extent cx="6457950" cy="3515360"/>
            <wp:effectExtent l="0" t="0" r="0" b="8890"/>
            <wp:docPr id="1061324716" name="Picture 30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24716" name="Picture 308" descr="A screenshot of a computer&#10;&#10;AI-generated content may be incorrect."/>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457950" cy="3515360"/>
                    </a:xfrm>
                    <a:prstGeom prst="rect">
                      <a:avLst/>
                    </a:prstGeom>
                    <a:noFill/>
                    <a:ln>
                      <a:noFill/>
                    </a:ln>
                  </pic:spPr>
                </pic:pic>
              </a:graphicData>
            </a:graphic>
          </wp:inline>
        </w:drawing>
      </w:r>
    </w:p>
    <w:p w14:paraId="6B8EA3B4" w14:textId="77777777" w:rsidR="00A92CEB" w:rsidRPr="005D1D8D" w:rsidRDefault="00A92CEB">
      <w:pPr>
        <w:pStyle w:val="ListParagraph"/>
        <w:tabs>
          <w:tab w:val="left" w:pos="920"/>
        </w:tabs>
        <w:spacing w:before="140"/>
        <w:ind w:left="0" w:firstLine="0"/>
      </w:pPr>
    </w:p>
    <w:p w14:paraId="5A2B2DBF" w14:textId="17743386" w:rsidR="00A92CEB" w:rsidRPr="005D1D8D" w:rsidRDefault="00706588">
      <w:pPr>
        <w:pStyle w:val="ListParagraph"/>
        <w:tabs>
          <w:tab w:val="left" w:pos="920"/>
        </w:tabs>
        <w:spacing w:before="140"/>
        <w:ind w:left="0" w:firstLine="0"/>
        <w:sectPr w:rsidR="00A92CEB" w:rsidRPr="005D1D8D">
          <w:pgSz w:w="11910" w:h="16840"/>
          <w:pgMar w:top="2720" w:right="860" w:bottom="1440" w:left="880" w:header="0" w:footer="1242" w:gutter="0"/>
          <w:cols w:space="720"/>
        </w:sectPr>
      </w:pPr>
      <w:r w:rsidRPr="00706588">
        <w:rPr>
          <w:noProof/>
        </w:rPr>
        <w:drawing>
          <wp:inline distT="0" distB="0" distL="0" distR="0" wp14:anchorId="58A67DA1" wp14:editId="3F441622">
            <wp:extent cx="6457950" cy="3515995"/>
            <wp:effectExtent l="0" t="0" r="0" b="8255"/>
            <wp:docPr id="414656456"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457950" cy="3515995"/>
                    </a:xfrm>
                    <a:prstGeom prst="rect">
                      <a:avLst/>
                    </a:prstGeom>
                    <a:noFill/>
                    <a:ln>
                      <a:noFill/>
                    </a:ln>
                  </pic:spPr>
                </pic:pic>
              </a:graphicData>
            </a:graphic>
          </wp:inline>
        </w:drawing>
      </w:r>
    </w:p>
    <w:p w14:paraId="4586CDE1" w14:textId="27405A30" w:rsidR="00A92CEB" w:rsidRPr="005D1D8D" w:rsidRDefault="00706588">
      <w:pPr>
        <w:pStyle w:val="ListParagraph"/>
        <w:tabs>
          <w:tab w:val="left" w:pos="920"/>
        </w:tabs>
        <w:spacing w:before="140"/>
        <w:ind w:left="0" w:firstLine="0"/>
      </w:pPr>
      <w:r w:rsidRPr="00706588">
        <w:rPr>
          <w:noProof/>
        </w:rPr>
        <w:lastRenderedPageBreak/>
        <w:drawing>
          <wp:inline distT="0" distB="0" distL="0" distR="0" wp14:anchorId="5D085227" wp14:editId="72C3092E">
            <wp:extent cx="6457950" cy="3508375"/>
            <wp:effectExtent l="0" t="0" r="0" b="0"/>
            <wp:docPr id="908892002" name="Picture 31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92002" name="Picture 310" descr="A screenshot of a computer program&#10;&#10;AI-generated content may be incorrec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457950" cy="3508375"/>
                    </a:xfrm>
                    <a:prstGeom prst="rect">
                      <a:avLst/>
                    </a:prstGeom>
                    <a:noFill/>
                    <a:ln>
                      <a:noFill/>
                    </a:ln>
                  </pic:spPr>
                </pic:pic>
              </a:graphicData>
            </a:graphic>
          </wp:inline>
        </w:drawing>
      </w:r>
    </w:p>
    <w:p w14:paraId="753670C0" w14:textId="77777777" w:rsidR="00A92CEB" w:rsidRPr="005D1D8D" w:rsidRDefault="00A92CEB">
      <w:pPr>
        <w:pStyle w:val="ListParagraph"/>
        <w:tabs>
          <w:tab w:val="left" w:pos="920"/>
        </w:tabs>
        <w:spacing w:before="140"/>
        <w:ind w:left="0" w:firstLine="0"/>
      </w:pPr>
    </w:p>
    <w:p w14:paraId="44907AF9" w14:textId="0F9B0574" w:rsidR="00A92CEB" w:rsidRPr="005D1D8D" w:rsidRDefault="00706588">
      <w:pPr>
        <w:pStyle w:val="ListParagraph"/>
        <w:tabs>
          <w:tab w:val="left" w:pos="920"/>
        </w:tabs>
        <w:spacing w:before="140"/>
        <w:ind w:left="0" w:firstLine="0"/>
        <w:sectPr w:rsidR="00A92CEB" w:rsidRPr="005D1D8D">
          <w:pgSz w:w="11910" w:h="16840"/>
          <w:pgMar w:top="2720" w:right="860" w:bottom="1440" w:left="880" w:header="0" w:footer="1242" w:gutter="0"/>
          <w:cols w:space="720"/>
        </w:sectPr>
      </w:pPr>
      <w:r w:rsidRPr="00706588">
        <w:rPr>
          <w:noProof/>
        </w:rPr>
        <w:drawing>
          <wp:inline distT="0" distB="0" distL="0" distR="0" wp14:anchorId="3DEA5746" wp14:editId="6F037597">
            <wp:extent cx="6457950" cy="3514725"/>
            <wp:effectExtent l="0" t="0" r="0" b="9525"/>
            <wp:docPr id="1761180587" name="Picture 3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80587" name="Picture 311" descr="A screenshot of a computer&#10;&#10;AI-generated content may be incorrec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457950" cy="3514725"/>
                    </a:xfrm>
                    <a:prstGeom prst="rect">
                      <a:avLst/>
                    </a:prstGeom>
                    <a:noFill/>
                    <a:ln>
                      <a:noFill/>
                    </a:ln>
                  </pic:spPr>
                </pic:pic>
              </a:graphicData>
            </a:graphic>
          </wp:inline>
        </w:drawing>
      </w:r>
    </w:p>
    <w:p w14:paraId="75CA7ACB" w14:textId="54D8F0BE" w:rsidR="00A92CEB" w:rsidRPr="005D1D8D" w:rsidRDefault="00EB41BA">
      <w:pPr>
        <w:pStyle w:val="ListParagraph"/>
        <w:tabs>
          <w:tab w:val="left" w:pos="920"/>
        </w:tabs>
        <w:spacing w:before="140"/>
        <w:ind w:left="0" w:firstLine="0"/>
      </w:pPr>
      <w:r w:rsidRPr="00EB41BA">
        <w:rPr>
          <w:noProof/>
        </w:rPr>
        <w:lastRenderedPageBreak/>
        <w:drawing>
          <wp:inline distT="0" distB="0" distL="0" distR="0" wp14:anchorId="0D278B4B" wp14:editId="7266DB99">
            <wp:extent cx="6457950" cy="3569970"/>
            <wp:effectExtent l="0" t="0" r="0" b="0"/>
            <wp:docPr id="53305291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457950" cy="3569970"/>
                    </a:xfrm>
                    <a:prstGeom prst="rect">
                      <a:avLst/>
                    </a:prstGeom>
                    <a:noFill/>
                    <a:ln>
                      <a:noFill/>
                    </a:ln>
                  </pic:spPr>
                </pic:pic>
              </a:graphicData>
            </a:graphic>
          </wp:inline>
        </w:drawing>
      </w:r>
    </w:p>
    <w:p w14:paraId="73D5C3DD" w14:textId="77777777" w:rsidR="00A92CEB" w:rsidRPr="005D1D8D" w:rsidRDefault="00A92CEB">
      <w:pPr>
        <w:pStyle w:val="ListParagraph"/>
        <w:tabs>
          <w:tab w:val="left" w:pos="920"/>
        </w:tabs>
        <w:spacing w:before="140"/>
        <w:ind w:left="0" w:firstLine="0"/>
      </w:pPr>
    </w:p>
    <w:p w14:paraId="6AC7FAE1" w14:textId="77777777" w:rsidR="00A92CEB" w:rsidRPr="005D1D8D" w:rsidRDefault="00A92CEB">
      <w:pPr>
        <w:pStyle w:val="ListParagraph"/>
        <w:tabs>
          <w:tab w:val="left" w:pos="920"/>
        </w:tabs>
        <w:spacing w:before="140"/>
        <w:ind w:left="0" w:firstLine="0"/>
      </w:pPr>
    </w:p>
    <w:p w14:paraId="14F084D9" w14:textId="1548A4A4" w:rsidR="00A92CEB" w:rsidRPr="005D1D8D" w:rsidRDefault="00EB41BA">
      <w:pPr>
        <w:pStyle w:val="ListParagraph"/>
        <w:tabs>
          <w:tab w:val="left" w:pos="920"/>
        </w:tabs>
        <w:spacing w:before="140"/>
        <w:ind w:left="0" w:firstLine="0"/>
        <w:sectPr w:rsidR="00A92CEB" w:rsidRPr="005D1D8D">
          <w:pgSz w:w="11910" w:h="16840"/>
          <w:pgMar w:top="2720" w:right="860" w:bottom="1440" w:left="880" w:header="0" w:footer="1242" w:gutter="0"/>
          <w:cols w:space="720"/>
        </w:sectPr>
      </w:pPr>
      <w:r w:rsidRPr="00EB41BA">
        <w:rPr>
          <w:noProof/>
        </w:rPr>
        <w:drawing>
          <wp:inline distT="0" distB="0" distL="0" distR="0" wp14:anchorId="49724198" wp14:editId="5B2D42C1">
            <wp:extent cx="6457950" cy="3514725"/>
            <wp:effectExtent l="0" t="0" r="0" b="9525"/>
            <wp:docPr id="2013721452" name="Picture 31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21452" name="Picture 313" descr="A screenshot of a computer program&#10;&#10;AI-generated content may be incorrec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457950" cy="3514725"/>
                    </a:xfrm>
                    <a:prstGeom prst="rect">
                      <a:avLst/>
                    </a:prstGeom>
                    <a:noFill/>
                    <a:ln>
                      <a:noFill/>
                    </a:ln>
                  </pic:spPr>
                </pic:pic>
              </a:graphicData>
            </a:graphic>
          </wp:inline>
        </w:drawing>
      </w:r>
    </w:p>
    <w:p w14:paraId="6A253D17" w14:textId="4A54A6E1" w:rsidR="00A92CEB" w:rsidRPr="005D1D8D" w:rsidRDefault="00EB41BA">
      <w:pPr>
        <w:pStyle w:val="ListParagraph"/>
        <w:tabs>
          <w:tab w:val="left" w:pos="920"/>
        </w:tabs>
        <w:spacing w:before="140"/>
        <w:ind w:left="0" w:firstLine="0"/>
      </w:pPr>
      <w:r w:rsidRPr="00EB41BA">
        <w:rPr>
          <w:noProof/>
        </w:rPr>
        <w:lastRenderedPageBreak/>
        <w:drawing>
          <wp:inline distT="0" distB="0" distL="0" distR="0" wp14:anchorId="0EF87365" wp14:editId="1590482A">
            <wp:extent cx="6457950" cy="3528060"/>
            <wp:effectExtent l="0" t="0" r="0" b="0"/>
            <wp:docPr id="1774221038" name="Picture 3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21038" name="Picture 314" descr="A screenshot of a computer&#10;&#10;AI-generated content may be incorrect."/>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457950" cy="3528060"/>
                    </a:xfrm>
                    <a:prstGeom prst="rect">
                      <a:avLst/>
                    </a:prstGeom>
                    <a:noFill/>
                    <a:ln>
                      <a:noFill/>
                    </a:ln>
                  </pic:spPr>
                </pic:pic>
              </a:graphicData>
            </a:graphic>
          </wp:inline>
        </w:drawing>
      </w:r>
    </w:p>
    <w:p w14:paraId="31A58767" w14:textId="77777777" w:rsidR="00A92CEB" w:rsidRPr="005D1D8D" w:rsidRDefault="00A92CEB">
      <w:pPr>
        <w:pStyle w:val="ListParagraph"/>
        <w:tabs>
          <w:tab w:val="left" w:pos="920"/>
        </w:tabs>
        <w:spacing w:before="140"/>
        <w:ind w:left="0" w:firstLine="0"/>
      </w:pPr>
    </w:p>
    <w:p w14:paraId="36485169" w14:textId="77777777" w:rsidR="00A92CEB" w:rsidRPr="005D1D8D" w:rsidRDefault="00A92CEB">
      <w:pPr>
        <w:pStyle w:val="ListParagraph"/>
        <w:tabs>
          <w:tab w:val="left" w:pos="920"/>
        </w:tabs>
        <w:spacing w:before="140"/>
        <w:ind w:left="0" w:firstLine="0"/>
      </w:pPr>
    </w:p>
    <w:p w14:paraId="0F67FE91" w14:textId="6C60AC12" w:rsidR="00A92CEB" w:rsidRPr="005D1D8D" w:rsidRDefault="003D5DFF">
      <w:pPr>
        <w:pStyle w:val="ListParagraph"/>
        <w:tabs>
          <w:tab w:val="left" w:pos="920"/>
        </w:tabs>
        <w:spacing w:before="140"/>
        <w:ind w:left="0" w:firstLine="0"/>
        <w:sectPr w:rsidR="00A92CEB" w:rsidRPr="005D1D8D">
          <w:pgSz w:w="11910" w:h="16840"/>
          <w:pgMar w:top="2720" w:right="860" w:bottom="1440" w:left="880" w:header="0" w:footer="1242" w:gutter="0"/>
          <w:cols w:space="720"/>
        </w:sectPr>
      </w:pPr>
      <w:r w:rsidRPr="003D5DFF">
        <w:rPr>
          <w:noProof/>
        </w:rPr>
        <w:drawing>
          <wp:inline distT="0" distB="0" distL="0" distR="0" wp14:anchorId="4E3E9E93" wp14:editId="1A38F15D">
            <wp:extent cx="6457950" cy="3546475"/>
            <wp:effectExtent l="0" t="0" r="0" b="0"/>
            <wp:docPr id="94933467"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457950" cy="3546475"/>
                    </a:xfrm>
                    <a:prstGeom prst="rect">
                      <a:avLst/>
                    </a:prstGeom>
                    <a:noFill/>
                    <a:ln>
                      <a:noFill/>
                    </a:ln>
                  </pic:spPr>
                </pic:pic>
              </a:graphicData>
            </a:graphic>
          </wp:inline>
        </w:drawing>
      </w:r>
    </w:p>
    <w:p w14:paraId="239DB6DA" w14:textId="5764364A" w:rsidR="00A92CEB" w:rsidRPr="005D1D8D" w:rsidRDefault="003D5DFF">
      <w:pPr>
        <w:pStyle w:val="ListParagraph"/>
        <w:tabs>
          <w:tab w:val="left" w:pos="920"/>
        </w:tabs>
        <w:spacing w:before="140"/>
        <w:ind w:left="0" w:firstLine="0"/>
      </w:pPr>
      <w:r w:rsidRPr="003D5DFF">
        <w:rPr>
          <w:noProof/>
        </w:rPr>
        <w:lastRenderedPageBreak/>
        <w:drawing>
          <wp:inline distT="0" distB="0" distL="0" distR="0" wp14:anchorId="6F196A57" wp14:editId="5A8422D3">
            <wp:extent cx="6457950" cy="3500120"/>
            <wp:effectExtent l="0" t="0" r="0" b="5080"/>
            <wp:docPr id="1027679905" name="Picture 3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79905" name="Picture 316" descr="A screenshot of a computer&#10;&#10;AI-generated content may be incorrect."/>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457950" cy="3500120"/>
                    </a:xfrm>
                    <a:prstGeom prst="rect">
                      <a:avLst/>
                    </a:prstGeom>
                    <a:noFill/>
                    <a:ln>
                      <a:noFill/>
                    </a:ln>
                  </pic:spPr>
                </pic:pic>
              </a:graphicData>
            </a:graphic>
          </wp:inline>
        </w:drawing>
      </w:r>
    </w:p>
    <w:p w14:paraId="68A7AE8F" w14:textId="77777777" w:rsidR="00A92CEB" w:rsidRPr="005D1D8D" w:rsidRDefault="00A92CEB">
      <w:pPr>
        <w:pStyle w:val="ListParagraph"/>
        <w:tabs>
          <w:tab w:val="left" w:pos="920"/>
        </w:tabs>
        <w:spacing w:before="140"/>
        <w:ind w:left="0" w:firstLine="0"/>
      </w:pPr>
    </w:p>
    <w:p w14:paraId="03E07FBE" w14:textId="306B3494" w:rsidR="00A92CEB" w:rsidRPr="005D1D8D" w:rsidRDefault="00B041C1">
      <w:pPr>
        <w:pStyle w:val="ListParagraph"/>
        <w:tabs>
          <w:tab w:val="left" w:pos="920"/>
        </w:tabs>
        <w:spacing w:before="140"/>
        <w:ind w:left="0" w:firstLine="0"/>
        <w:sectPr w:rsidR="00A92CEB" w:rsidRPr="005D1D8D">
          <w:pgSz w:w="11910" w:h="16840"/>
          <w:pgMar w:top="2720" w:right="860" w:bottom="1440" w:left="880" w:header="0" w:footer="1242" w:gutter="0"/>
          <w:cols w:space="720"/>
        </w:sectPr>
      </w:pPr>
      <w:r w:rsidRPr="00B041C1">
        <w:rPr>
          <w:noProof/>
        </w:rPr>
        <w:drawing>
          <wp:inline distT="0" distB="0" distL="0" distR="0" wp14:anchorId="5686A777" wp14:editId="7DD7CA98">
            <wp:extent cx="6457950" cy="3529965"/>
            <wp:effectExtent l="0" t="0" r="0" b="0"/>
            <wp:docPr id="1434692913"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457950" cy="3529965"/>
                    </a:xfrm>
                    <a:prstGeom prst="rect">
                      <a:avLst/>
                    </a:prstGeom>
                    <a:noFill/>
                    <a:ln>
                      <a:noFill/>
                    </a:ln>
                  </pic:spPr>
                </pic:pic>
              </a:graphicData>
            </a:graphic>
          </wp:inline>
        </w:drawing>
      </w:r>
    </w:p>
    <w:p w14:paraId="73951C48" w14:textId="2E761AE3" w:rsidR="00E26FF0" w:rsidRDefault="00E26FF0" w:rsidP="00872FBE">
      <w:pPr>
        <w:pStyle w:val="ListParagraph"/>
        <w:tabs>
          <w:tab w:val="left" w:pos="920"/>
        </w:tabs>
        <w:spacing w:before="140"/>
        <w:ind w:left="0" w:firstLine="0"/>
        <w:jc w:val="center"/>
      </w:pPr>
    </w:p>
    <w:p w14:paraId="203956D9" w14:textId="03952621" w:rsidR="0024130F" w:rsidRPr="00541616" w:rsidRDefault="00541616" w:rsidP="00BE496D">
      <w:pPr>
        <w:pStyle w:val="ListParagraph"/>
        <w:tabs>
          <w:tab w:val="left" w:pos="920"/>
        </w:tabs>
        <w:spacing w:before="140"/>
        <w:ind w:left="0" w:firstLine="0"/>
        <w:jc w:val="center"/>
        <w:rPr>
          <w:rFonts w:ascii="Poor Richard" w:hAnsi="Poor Richard"/>
          <w:sz w:val="56"/>
          <w:szCs w:val="56"/>
        </w:rPr>
      </w:pPr>
      <w:r w:rsidRPr="00541616">
        <w:rPr>
          <w:rFonts w:ascii="Poor Richard" w:hAnsi="Poor Richard"/>
          <w:sz w:val="56"/>
          <w:szCs w:val="56"/>
        </w:rPr>
        <w:t>Devlopers.java</w:t>
      </w:r>
    </w:p>
    <w:p w14:paraId="0123EF27" w14:textId="77777777" w:rsidR="0024130F" w:rsidRPr="00541616" w:rsidRDefault="0024130F" w:rsidP="00E26FF0">
      <w:pPr>
        <w:pStyle w:val="ListParagraph"/>
        <w:tabs>
          <w:tab w:val="left" w:pos="920"/>
        </w:tabs>
        <w:spacing w:before="140"/>
        <w:ind w:left="0" w:firstLine="0"/>
        <w:rPr>
          <w:rFonts w:ascii="Poor Richard" w:hAnsi="Poor Richard"/>
        </w:rPr>
      </w:pPr>
    </w:p>
    <w:p w14:paraId="6FDD09B9" w14:textId="77777777" w:rsidR="0024130F" w:rsidRDefault="0024130F" w:rsidP="00E26FF0">
      <w:pPr>
        <w:pStyle w:val="ListParagraph"/>
        <w:tabs>
          <w:tab w:val="left" w:pos="920"/>
        </w:tabs>
        <w:spacing w:before="140"/>
        <w:ind w:left="0" w:firstLine="0"/>
      </w:pPr>
    </w:p>
    <w:p w14:paraId="3E07E57B" w14:textId="77777777" w:rsidR="0024130F" w:rsidRDefault="0024130F" w:rsidP="00E26FF0">
      <w:pPr>
        <w:pStyle w:val="ListParagraph"/>
        <w:tabs>
          <w:tab w:val="left" w:pos="920"/>
        </w:tabs>
        <w:spacing w:before="140"/>
        <w:ind w:left="0" w:firstLine="0"/>
      </w:pPr>
    </w:p>
    <w:p w14:paraId="7C2D09F6" w14:textId="77777777" w:rsidR="0024130F" w:rsidRDefault="0024130F" w:rsidP="00E26FF0">
      <w:pPr>
        <w:pStyle w:val="ListParagraph"/>
        <w:tabs>
          <w:tab w:val="left" w:pos="920"/>
        </w:tabs>
        <w:spacing w:before="140"/>
        <w:ind w:left="0" w:firstLine="0"/>
      </w:pPr>
    </w:p>
    <w:p w14:paraId="59C9E44E" w14:textId="77777777" w:rsidR="0024130F" w:rsidRDefault="0024130F" w:rsidP="00E26FF0">
      <w:pPr>
        <w:pStyle w:val="ListParagraph"/>
        <w:tabs>
          <w:tab w:val="left" w:pos="920"/>
        </w:tabs>
        <w:spacing w:before="140"/>
        <w:ind w:left="0" w:firstLine="0"/>
      </w:pPr>
    </w:p>
    <w:p w14:paraId="54A18514" w14:textId="77777777" w:rsidR="0024130F" w:rsidRDefault="0024130F" w:rsidP="00E26FF0">
      <w:pPr>
        <w:pStyle w:val="ListParagraph"/>
        <w:tabs>
          <w:tab w:val="left" w:pos="920"/>
        </w:tabs>
        <w:spacing w:before="140"/>
        <w:ind w:left="0" w:firstLine="0"/>
      </w:pPr>
    </w:p>
    <w:p w14:paraId="365EA73E" w14:textId="77777777" w:rsidR="0024130F" w:rsidRDefault="0024130F" w:rsidP="00E26FF0">
      <w:pPr>
        <w:pStyle w:val="ListParagraph"/>
        <w:tabs>
          <w:tab w:val="left" w:pos="920"/>
        </w:tabs>
        <w:spacing w:before="140"/>
        <w:ind w:left="0" w:firstLine="0"/>
      </w:pPr>
    </w:p>
    <w:p w14:paraId="3509B2B4" w14:textId="77777777" w:rsidR="00E26FF0" w:rsidRDefault="00E26FF0" w:rsidP="00E26FF0">
      <w:pPr>
        <w:pStyle w:val="ListParagraph"/>
        <w:tabs>
          <w:tab w:val="left" w:pos="920"/>
        </w:tabs>
        <w:spacing w:before="140"/>
        <w:ind w:left="0" w:firstLine="0"/>
      </w:pPr>
    </w:p>
    <w:p w14:paraId="7BBDFF6C" w14:textId="5E436349" w:rsidR="00E26FF0" w:rsidRDefault="00AA1160" w:rsidP="00E26FF0">
      <w:pPr>
        <w:pStyle w:val="ListParagraph"/>
        <w:tabs>
          <w:tab w:val="left" w:pos="920"/>
        </w:tabs>
        <w:spacing w:before="140"/>
        <w:ind w:left="0" w:firstLine="0"/>
      </w:pPr>
      <w:r w:rsidRPr="00AA1160">
        <w:rPr>
          <w:noProof/>
        </w:rPr>
        <w:drawing>
          <wp:inline distT="0" distB="0" distL="0" distR="0" wp14:anchorId="5A44DF07" wp14:editId="7DD8B655">
            <wp:extent cx="6457950" cy="3487420"/>
            <wp:effectExtent l="0" t="0" r="0" b="0"/>
            <wp:docPr id="1457774746" name="Picture 32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74746" name="Picture 324" descr="A screen shot of a computer&#10;&#10;AI-generated content may be incorrec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457950" cy="3487420"/>
                    </a:xfrm>
                    <a:prstGeom prst="rect">
                      <a:avLst/>
                    </a:prstGeom>
                    <a:noFill/>
                    <a:ln>
                      <a:noFill/>
                    </a:ln>
                  </pic:spPr>
                </pic:pic>
              </a:graphicData>
            </a:graphic>
          </wp:inline>
        </w:drawing>
      </w:r>
    </w:p>
    <w:p w14:paraId="116E2132" w14:textId="64738616" w:rsidR="00E26FF0" w:rsidRDefault="00E26FF0" w:rsidP="00E26FF0">
      <w:pPr>
        <w:pStyle w:val="ListParagraph"/>
        <w:tabs>
          <w:tab w:val="left" w:pos="920"/>
        </w:tabs>
        <w:spacing w:before="140"/>
        <w:ind w:left="0" w:firstLine="0"/>
      </w:pPr>
    </w:p>
    <w:p w14:paraId="7135095F" w14:textId="77777777" w:rsidR="00E14802" w:rsidRDefault="00E14802" w:rsidP="00E26FF0">
      <w:pPr>
        <w:pStyle w:val="ListParagraph"/>
        <w:tabs>
          <w:tab w:val="left" w:pos="920"/>
        </w:tabs>
        <w:spacing w:before="140"/>
        <w:ind w:left="0" w:firstLine="0"/>
      </w:pPr>
    </w:p>
    <w:p w14:paraId="319E984F" w14:textId="4F036EC1" w:rsidR="00542674" w:rsidRPr="00542674" w:rsidRDefault="00E14802" w:rsidP="00542674">
      <w:r w:rsidRPr="00E14802">
        <w:rPr>
          <w:noProof/>
        </w:rPr>
        <w:lastRenderedPageBreak/>
        <w:drawing>
          <wp:inline distT="0" distB="0" distL="0" distR="0" wp14:anchorId="2813AF20" wp14:editId="7D8F4F0E">
            <wp:extent cx="6457950" cy="3482975"/>
            <wp:effectExtent l="0" t="0" r="0" b="3175"/>
            <wp:docPr id="207087485" name="Picture 32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7485" name="Picture 325" descr="A screenshot of a computer program&#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457950" cy="3482975"/>
                    </a:xfrm>
                    <a:prstGeom prst="rect">
                      <a:avLst/>
                    </a:prstGeom>
                    <a:noFill/>
                    <a:ln>
                      <a:noFill/>
                    </a:ln>
                  </pic:spPr>
                </pic:pic>
              </a:graphicData>
            </a:graphic>
          </wp:inline>
        </w:drawing>
      </w:r>
    </w:p>
    <w:p w14:paraId="0ECC00C5" w14:textId="77777777" w:rsidR="00542674" w:rsidRPr="00542674" w:rsidRDefault="00542674" w:rsidP="00542674"/>
    <w:p w14:paraId="069F2741" w14:textId="77777777" w:rsidR="00AA4F60" w:rsidRDefault="00AA4F60" w:rsidP="00542674"/>
    <w:p w14:paraId="12425597" w14:textId="77777777" w:rsidR="00AA4F60" w:rsidRDefault="00AA4F60" w:rsidP="00542674"/>
    <w:p w14:paraId="72BAC754" w14:textId="65ACD3F0" w:rsidR="00AA4F60" w:rsidRDefault="009C45BA" w:rsidP="00542674">
      <w:r w:rsidRPr="009C45BA">
        <w:rPr>
          <w:noProof/>
        </w:rPr>
        <w:drawing>
          <wp:inline distT="0" distB="0" distL="0" distR="0" wp14:anchorId="00153D72" wp14:editId="4E1E5AD4">
            <wp:extent cx="6457950" cy="3545840"/>
            <wp:effectExtent l="0" t="0" r="0" b="0"/>
            <wp:docPr id="1780645978"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457950" cy="3545840"/>
                    </a:xfrm>
                    <a:prstGeom prst="rect">
                      <a:avLst/>
                    </a:prstGeom>
                    <a:noFill/>
                    <a:ln>
                      <a:noFill/>
                    </a:ln>
                  </pic:spPr>
                </pic:pic>
              </a:graphicData>
            </a:graphic>
          </wp:inline>
        </w:drawing>
      </w:r>
    </w:p>
    <w:p w14:paraId="2FDF1D52" w14:textId="77777777" w:rsidR="00AA4F60" w:rsidRDefault="00AA4F60" w:rsidP="00542674"/>
    <w:p w14:paraId="208B1F9B" w14:textId="77777777" w:rsidR="00AA4F60" w:rsidRDefault="00AA4F60" w:rsidP="00542674"/>
    <w:p w14:paraId="3147D7E6" w14:textId="77777777" w:rsidR="00AA4F60" w:rsidRDefault="00AA4F60" w:rsidP="00542674"/>
    <w:p w14:paraId="245687F9" w14:textId="77777777" w:rsidR="00E14802" w:rsidRDefault="00E14802" w:rsidP="00542674">
      <w:r>
        <w:rPr>
          <w:noProof/>
        </w:rPr>
        <w:lastRenderedPageBreak/>
        <w:drawing>
          <wp:inline distT="0" distB="0" distL="0" distR="0" wp14:anchorId="059254CE" wp14:editId="58C59873">
            <wp:extent cx="6456045" cy="3523615"/>
            <wp:effectExtent l="0" t="0" r="1905" b="635"/>
            <wp:docPr id="689374590"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56045" cy="3523615"/>
                    </a:xfrm>
                    <a:prstGeom prst="rect">
                      <a:avLst/>
                    </a:prstGeom>
                    <a:noFill/>
                  </pic:spPr>
                </pic:pic>
              </a:graphicData>
            </a:graphic>
          </wp:inline>
        </w:drawing>
      </w:r>
    </w:p>
    <w:p w14:paraId="10A43C3C" w14:textId="77777777" w:rsidR="0090781B" w:rsidRPr="0090781B" w:rsidRDefault="0090781B" w:rsidP="0090781B"/>
    <w:p w14:paraId="684816AA" w14:textId="77777777" w:rsidR="0090781B" w:rsidRPr="0090781B" w:rsidRDefault="0090781B" w:rsidP="0090781B"/>
    <w:p w14:paraId="309CEE2E" w14:textId="77777777" w:rsidR="0090781B" w:rsidRDefault="0090781B" w:rsidP="0090781B"/>
    <w:p w14:paraId="7521BCEA" w14:textId="56D3655D" w:rsidR="0090781B" w:rsidRDefault="0090781B" w:rsidP="0090781B">
      <w:r w:rsidRPr="0090781B">
        <w:rPr>
          <w:noProof/>
        </w:rPr>
        <w:drawing>
          <wp:inline distT="0" distB="0" distL="0" distR="0" wp14:anchorId="11FE3FF4" wp14:editId="6B3AE98B">
            <wp:extent cx="6457950" cy="3540760"/>
            <wp:effectExtent l="0" t="0" r="0" b="2540"/>
            <wp:docPr id="270367316"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457950" cy="3540760"/>
                    </a:xfrm>
                    <a:prstGeom prst="rect">
                      <a:avLst/>
                    </a:prstGeom>
                    <a:noFill/>
                    <a:ln>
                      <a:noFill/>
                    </a:ln>
                  </pic:spPr>
                </pic:pic>
              </a:graphicData>
            </a:graphic>
          </wp:inline>
        </w:drawing>
      </w:r>
    </w:p>
    <w:p w14:paraId="3EE14ED1" w14:textId="77777777" w:rsidR="0090781B" w:rsidRDefault="0090781B" w:rsidP="0090781B"/>
    <w:p w14:paraId="57CD2634" w14:textId="2F765D47" w:rsidR="0090781B" w:rsidRPr="0090781B" w:rsidRDefault="0090781B" w:rsidP="0090781B">
      <w:pPr>
        <w:sectPr w:rsidR="0090781B" w:rsidRPr="0090781B">
          <w:pgSz w:w="11910" w:h="16840"/>
          <w:pgMar w:top="2720" w:right="860" w:bottom="1440" w:left="880" w:header="0" w:footer="1242" w:gutter="0"/>
          <w:cols w:space="720"/>
        </w:sectPr>
      </w:pPr>
    </w:p>
    <w:p w14:paraId="743F8C94" w14:textId="3C073E8D" w:rsidR="00A92CEB" w:rsidRPr="005D1D8D" w:rsidRDefault="00A92CEB">
      <w:pPr>
        <w:pStyle w:val="ListParagraph"/>
        <w:tabs>
          <w:tab w:val="left" w:pos="920"/>
        </w:tabs>
        <w:spacing w:before="140"/>
        <w:ind w:left="0" w:firstLine="0"/>
      </w:pPr>
    </w:p>
    <w:p w14:paraId="2D376555" w14:textId="4B7400AB" w:rsidR="00A972EE" w:rsidRPr="00C11777" w:rsidRDefault="00C11777" w:rsidP="00173DC0">
      <w:pPr>
        <w:pStyle w:val="ListParagraph"/>
        <w:tabs>
          <w:tab w:val="left" w:pos="4008"/>
        </w:tabs>
        <w:spacing w:before="140"/>
        <w:ind w:left="0" w:firstLine="0"/>
        <w:jc w:val="center"/>
        <w:rPr>
          <w:rFonts w:ascii="Baskerville Old Face" w:hAnsi="Baskerville Old Face"/>
          <w:sz w:val="56"/>
          <w:szCs w:val="56"/>
        </w:rPr>
      </w:pPr>
      <w:r w:rsidRPr="00C11777">
        <w:rPr>
          <w:rFonts w:ascii="Baskerville Old Face" w:hAnsi="Baskerville Old Face"/>
          <w:sz w:val="56"/>
          <w:szCs w:val="56"/>
        </w:rPr>
        <w:t>E_ticketReport.java</w:t>
      </w:r>
    </w:p>
    <w:p w14:paraId="2CFA972C" w14:textId="77777777" w:rsidR="00A92CEB" w:rsidRDefault="00173DC0" w:rsidP="00173DC0">
      <w:pPr>
        <w:pStyle w:val="ListParagraph"/>
        <w:tabs>
          <w:tab w:val="left" w:pos="4008"/>
        </w:tabs>
        <w:spacing w:before="140"/>
        <w:ind w:left="0" w:firstLine="0"/>
        <w:rPr>
          <w:sz w:val="48"/>
          <w:szCs w:val="48"/>
        </w:rPr>
      </w:pPr>
      <w:r>
        <w:rPr>
          <w:sz w:val="48"/>
          <w:szCs w:val="48"/>
        </w:rPr>
        <w:tab/>
      </w:r>
    </w:p>
    <w:p w14:paraId="5BA0A5AE" w14:textId="77777777" w:rsidR="00BD5A07" w:rsidRDefault="00BD5A07" w:rsidP="00173DC0">
      <w:pPr>
        <w:pStyle w:val="ListParagraph"/>
        <w:tabs>
          <w:tab w:val="left" w:pos="4008"/>
        </w:tabs>
        <w:spacing w:before="140"/>
        <w:ind w:left="0" w:firstLine="0"/>
        <w:rPr>
          <w:sz w:val="48"/>
          <w:szCs w:val="48"/>
        </w:rPr>
      </w:pPr>
    </w:p>
    <w:p w14:paraId="0B682CEB" w14:textId="77777777" w:rsidR="00BD5A07" w:rsidRDefault="00BD5A07" w:rsidP="00173DC0">
      <w:pPr>
        <w:pStyle w:val="ListParagraph"/>
        <w:tabs>
          <w:tab w:val="left" w:pos="4008"/>
        </w:tabs>
        <w:spacing w:before="140"/>
        <w:ind w:left="0" w:firstLine="0"/>
        <w:rPr>
          <w:sz w:val="48"/>
          <w:szCs w:val="48"/>
        </w:rPr>
      </w:pPr>
    </w:p>
    <w:p w14:paraId="4BA635B5" w14:textId="77777777" w:rsidR="00BD5A07" w:rsidRPr="00BD5A07" w:rsidRDefault="00BD5A07" w:rsidP="00BD5A07"/>
    <w:p w14:paraId="0F5652D7" w14:textId="77777777" w:rsidR="00BD5A07" w:rsidRPr="00BD5A07" w:rsidRDefault="00BD5A07" w:rsidP="00BD5A07"/>
    <w:p w14:paraId="18B26649" w14:textId="77777777" w:rsidR="00BD5A07" w:rsidRPr="00BD5A07" w:rsidRDefault="00BD5A07" w:rsidP="00BD5A07"/>
    <w:p w14:paraId="2B973010" w14:textId="77777777" w:rsidR="00BD5A07" w:rsidRPr="00BD5A07" w:rsidRDefault="00BD5A07" w:rsidP="00BD5A07"/>
    <w:p w14:paraId="5B7927FA" w14:textId="77777777" w:rsidR="00BD5A07" w:rsidRPr="00BD5A07" w:rsidRDefault="00BD5A07" w:rsidP="00BD5A07"/>
    <w:p w14:paraId="73088713" w14:textId="1085B3AD" w:rsidR="00BD5A07" w:rsidRPr="009B35C8" w:rsidRDefault="00BD5A07" w:rsidP="00BD5A07">
      <w:pPr>
        <w:rPr>
          <w:sz w:val="48"/>
          <w:szCs w:val="48"/>
        </w:rPr>
        <w:sectPr w:rsidR="00BD5A07" w:rsidRPr="009B35C8">
          <w:pgSz w:w="11910" w:h="16840"/>
          <w:pgMar w:top="2720" w:right="860" w:bottom="1440" w:left="880" w:header="0" w:footer="1242" w:gutter="0"/>
          <w:cols w:space="720"/>
        </w:sectPr>
      </w:pPr>
      <w:r w:rsidRPr="00BD5A07">
        <w:rPr>
          <w:noProof/>
          <w:sz w:val="48"/>
          <w:szCs w:val="48"/>
        </w:rPr>
        <w:drawing>
          <wp:inline distT="0" distB="0" distL="0" distR="0" wp14:anchorId="22AE0595" wp14:editId="5E151E5E">
            <wp:extent cx="6457950" cy="3540760"/>
            <wp:effectExtent l="0" t="0" r="0" b="2540"/>
            <wp:docPr id="47271518"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457950" cy="3540760"/>
                    </a:xfrm>
                    <a:prstGeom prst="rect">
                      <a:avLst/>
                    </a:prstGeom>
                    <a:noFill/>
                    <a:ln>
                      <a:noFill/>
                    </a:ln>
                  </pic:spPr>
                </pic:pic>
              </a:graphicData>
            </a:graphic>
          </wp:inline>
        </w:drawing>
      </w:r>
    </w:p>
    <w:p w14:paraId="17FED90A" w14:textId="77777777" w:rsidR="00A92CEB" w:rsidRPr="005D1D8D" w:rsidRDefault="00A92CEB">
      <w:pPr>
        <w:pStyle w:val="ListParagraph"/>
        <w:tabs>
          <w:tab w:val="left" w:pos="920"/>
        </w:tabs>
        <w:spacing w:before="140"/>
        <w:ind w:left="0" w:firstLine="0"/>
      </w:pPr>
    </w:p>
    <w:p w14:paraId="1F35F018" w14:textId="77777777" w:rsidR="00A92CEB" w:rsidRDefault="006E3912">
      <w:pPr>
        <w:pStyle w:val="ListParagraph"/>
        <w:tabs>
          <w:tab w:val="left" w:pos="920"/>
        </w:tabs>
        <w:spacing w:before="140"/>
        <w:ind w:left="0" w:firstLine="0"/>
        <w:rPr>
          <w:noProof/>
        </w:rPr>
      </w:pPr>
      <w:r w:rsidRPr="006E3912">
        <w:rPr>
          <w:noProof/>
        </w:rPr>
        <w:drawing>
          <wp:inline distT="0" distB="0" distL="0" distR="0" wp14:anchorId="7A561338" wp14:editId="1C57599A">
            <wp:extent cx="6457950" cy="3493770"/>
            <wp:effectExtent l="0" t="0" r="0" b="0"/>
            <wp:docPr id="302165953"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457950" cy="3493770"/>
                    </a:xfrm>
                    <a:prstGeom prst="rect">
                      <a:avLst/>
                    </a:prstGeom>
                    <a:noFill/>
                    <a:ln>
                      <a:noFill/>
                    </a:ln>
                  </pic:spPr>
                </pic:pic>
              </a:graphicData>
            </a:graphic>
          </wp:inline>
        </w:drawing>
      </w:r>
    </w:p>
    <w:p w14:paraId="0F26CF36" w14:textId="47960AF0" w:rsidR="006E3912" w:rsidRDefault="009B35C8" w:rsidP="006E3912">
      <w:pPr>
        <w:rPr>
          <w:noProof/>
        </w:rPr>
      </w:pPr>
      <w:r w:rsidRPr="006E3912">
        <w:rPr>
          <w:noProof/>
        </w:rPr>
        <w:drawing>
          <wp:anchor distT="0" distB="0" distL="114300" distR="114300" simplePos="0" relativeHeight="251658257" behindDoc="0" locked="0" layoutInCell="1" allowOverlap="1" wp14:anchorId="35F9624E" wp14:editId="4736CCB0">
            <wp:simplePos x="0" y="0"/>
            <wp:positionH relativeFrom="column">
              <wp:posOffset>-10160</wp:posOffset>
            </wp:positionH>
            <wp:positionV relativeFrom="paragraph">
              <wp:posOffset>276860</wp:posOffset>
            </wp:positionV>
            <wp:extent cx="6457950" cy="3517265"/>
            <wp:effectExtent l="0" t="0" r="0" b="6985"/>
            <wp:wrapSquare wrapText="bothSides"/>
            <wp:docPr id="1402374421"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457950" cy="3517265"/>
                    </a:xfrm>
                    <a:prstGeom prst="rect">
                      <a:avLst/>
                    </a:prstGeom>
                    <a:noFill/>
                    <a:ln>
                      <a:noFill/>
                    </a:ln>
                  </pic:spPr>
                </pic:pic>
              </a:graphicData>
            </a:graphic>
          </wp:anchor>
        </w:drawing>
      </w:r>
    </w:p>
    <w:p w14:paraId="26D90304" w14:textId="57FAAA9E" w:rsidR="006E3912" w:rsidRPr="006E3912" w:rsidRDefault="006E3912" w:rsidP="006E3912">
      <w:pPr>
        <w:rPr>
          <w:noProof/>
        </w:rPr>
        <w:sectPr w:rsidR="006E3912" w:rsidRPr="006E3912">
          <w:pgSz w:w="11910" w:h="16840"/>
          <w:pgMar w:top="2720" w:right="860" w:bottom="1440" w:left="880" w:header="0" w:footer="1242" w:gutter="0"/>
          <w:cols w:space="720"/>
        </w:sectPr>
      </w:pPr>
    </w:p>
    <w:p w14:paraId="6E5574A3" w14:textId="2C4C2B58" w:rsidR="00A92CEB" w:rsidRPr="005D1D8D" w:rsidRDefault="00A92CEB">
      <w:pPr>
        <w:pStyle w:val="ListParagraph"/>
        <w:tabs>
          <w:tab w:val="left" w:pos="920"/>
        </w:tabs>
        <w:spacing w:before="140"/>
        <w:ind w:left="0" w:firstLine="0"/>
      </w:pPr>
    </w:p>
    <w:p w14:paraId="5F68764B" w14:textId="3BABBE90" w:rsidR="00A92CEB" w:rsidRPr="005D1D8D" w:rsidRDefault="007C6227">
      <w:pPr>
        <w:pStyle w:val="ListParagraph"/>
        <w:tabs>
          <w:tab w:val="left" w:pos="920"/>
        </w:tabs>
        <w:spacing w:before="140"/>
        <w:ind w:left="0" w:firstLine="0"/>
      </w:pPr>
      <w:r w:rsidRPr="007C6227">
        <w:rPr>
          <w:noProof/>
        </w:rPr>
        <w:drawing>
          <wp:inline distT="0" distB="0" distL="0" distR="0" wp14:anchorId="2181AEE7" wp14:editId="40BA540A">
            <wp:extent cx="6457950" cy="3554730"/>
            <wp:effectExtent l="0" t="0" r="0" b="7620"/>
            <wp:docPr id="15815605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457950" cy="3554730"/>
                    </a:xfrm>
                    <a:prstGeom prst="rect">
                      <a:avLst/>
                    </a:prstGeom>
                    <a:noFill/>
                    <a:ln>
                      <a:noFill/>
                    </a:ln>
                  </pic:spPr>
                </pic:pic>
              </a:graphicData>
            </a:graphic>
          </wp:inline>
        </w:drawing>
      </w:r>
    </w:p>
    <w:p w14:paraId="458EF66F" w14:textId="77777777" w:rsidR="00A92CEB" w:rsidRPr="005D1D8D" w:rsidRDefault="00A92CEB">
      <w:pPr>
        <w:pStyle w:val="ListParagraph"/>
        <w:tabs>
          <w:tab w:val="left" w:pos="920"/>
        </w:tabs>
        <w:spacing w:before="140"/>
        <w:ind w:left="0" w:firstLine="0"/>
      </w:pPr>
    </w:p>
    <w:p w14:paraId="7BEBB148" w14:textId="77777777" w:rsidR="00A92CEB" w:rsidRDefault="00A92CEB">
      <w:pPr>
        <w:pStyle w:val="ListParagraph"/>
        <w:tabs>
          <w:tab w:val="left" w:pos="920"/>
        </w:tabs>
        <w:spacing w:before="140"/>
        <w:ind w:left="0" w:firstLine="0"/>
      </w:pPr>
    </w:p>
    <w:p w14:paraId="1890DC57" w14:textId="1879836F" w:rsidR="007C6227" w:rsidRPr="005D1D8D" w:rsidRDefault="007C6227">
      <w:pPr>
        <w:pStyle w:val="ListParagraph"/>
        <w:tabs>
          <w:tab w:val="left" w:pos="920"/>
        </w:tabs>
        <w:spacing w:before="140"/>
        <w:ind w:left="0" w:firstLine="0"/>
        <w:sectPr w:rsidR="007C6227" w:rsidRPr="005D1D8D">
          <w:pgSz w:w="11910" w:h="16840"/>
          <w:pgMar w:top="2720" w:right="860" w:bottom="1440" w:left="880" w:header="0" w:footer="1242" w:gutter="0"/>
          <w:cols w:space="720"/>
        </w:sectPr>
      </w:pPr>
      <w:r w:rsidRPr="007C6227">
        <w:rPr>
          <w:noProof/>
        </w:rPr>
        <w:drawing>
          <wp:inline distT="0" distB="0" distL="0" distR="0" wp14:anchorId="50463443" wp14:editId="757FBE74">
            <wp:extent cx="6457950" cy="3513455"/>
            <wp:effectExtent l="0" t="0" r="0" b="0"/>
            <wp:docPr id="1169491762"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457950" cy="3513455"/>
                    </a:xfrm>
                    <a:prstGeom prst="rect">
                      <a:avLst/>
                    </a:prstGeom>
                    <a:noFill/>
                    <a:ln>
                      <a:noFill/>
                    </a:ln>
                  </pic:spPr>
                </pic:pic>
              </a:graphicData>
            </a:graphic>
          </wp:inline>
        </w:drawing>
      </w:r>
    </w:p>
    <w:p w14:paraId="76A90D65" w14:textId="77777777" w:rsidR="00A92CEB" w:rsidRDefault="00A92CEB">
      <w:pPr>
        <w:pStyle w:val="ListParagraph"/>
        <w:tabs>
          <w:tab w:val="left" w:pos="920"/>
        </w:tabs>
        <w:spacing w:before="140"/>
        <w:ind w:left="0" w:firstLine="0"/>
        <w:rPr>
          <w:rFonts w:ascii="Symbol" w:hAnsi="Symbol"/>
          <w:sz w:val="24"/>
        </w:rPr>
      </w:pPr>
    </w:p>
    <w:p w14:paraId="7A423783" w14:textId="77777777" w:rsidR="00B57C95" w:rsidRDefault="00B57C95" w:rsidP="00B57C95">
      <w:pPr>
        <w:rPr>
          <w:noProof/>
        </w:rPr>
      </w:pPr>
      <w:r w:rsidRPr="00B57C95">
        <w:rPr>
          <w:noProof/>
        </w:rPr>
        <w:drawing>
          <wp:inline distT="0" distB="0" distL="0" distR="0" wp14:anchorId="116D6C60" wp14:editId="27A4B9FC">
            <wp:extent cx="6457950" cy="3521710"/>
            <wp:effectExtent l="0" t="0" r="0" b="2540"/>
            <wp:docPr id="1690292917"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457950" cy="3521710"/>
                    </a:xfrm>
                    <a:prstGeom prst="rect">
                      <a:avLst/>
                    </a:prstGeom>
                    <a:noFill/>
                    <a:ln>
                      <a:noFill/>
                    </a:ln>
                  </pic:spPr>
                </pic:pic>
              </a:graphicData>
            </a:graphic>
          </wp:inline>
        </w:drawing>
      </w:r>
    </w:p>
    <w:p w14:paraId="233B6B83" w14:textId="77777777" w:rsidR="00282491" w:rsidRDefault="00282491" w:rsidP="00282491"/>
    <w:p w14:paraId="30F32494" w14:textId="77777777" w:rsidR="00282491" w:rsidRPr="00282491" w:rsidRDefault="00282491" w:rsidP="00282491"/>
    <w:p w14:paraId="243106E1" w14:textId="54428F36" w:rsidR="00282491" w:rsidRPr="00282491" w:rsidRDefault="00282491" w:rsidP="00282491">
      <w:r w:rsidRPr="00282491">
        <w:rPr>
          <w:noProof/>
        </w:rPr>
        <w:drawing>
          <wp:inline distT="0" distB="0" distL="0" distR="0" wp14:anchorId="24F9E922" wp14:editId="757BC0EA">
            <wp:extent cx="6457950" cy="3490595"/>
            <wp:effectExtent l="0" t="0" r="0" b="0"/>
            <wp:docPr id="7213901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457950" cy="3490595"/>
                    </a:xfrm>
                    <a:prstGeom prst="rect">
                      <a:avLst/>
                    </a:prstGeom>
                    <a:noFill/>
                    <a:ln>
                      <a:noFill/>
                    </a:ln>
                  </pic:spPr>
                </pic:pic>
              </a:graphicData>
            </a:graphic>
          </wp:inline>
        </w:drawing>
      </w:r>
    </w:p>
    <w:p w14:paraId="74C56464" w14:textId="77777777" w:rsidR="00282491" w:rsidRDefault="00282491" w:rsidP="00282491">
      <w:pPr>
        <w:ind w:firstLine="720"/>
        <w:rPr>
          <w:noProof/>
        </w:rPr>
      </w:pPr>
    </w:p>
    <w:p w14:paraId="2035D228" w14:textId="77777777" w:rsidR="00282491" w:rsidRDefault="00282491" w:rsidP="00282491">
      <w:pPr>
        <w:rPr>
          <w:noProof/>
        </w:rPr>
      </w:pPr>
    </w:p>
    <w:p w14:paraId="0861AB2F" w14:textId="77777777" w:rsidR="00282491" w:rsidRPr="00282491" w:rsidRDefault="00282491" w:rsidP="00282491">
      <w:pPr>
        <w:sectPr w:rsidR="00282491" w:rsidRPr="00282491">
          <w:pgSz w:w="11910" w:h="16840"/>
          <w:pgMar w:top="2720" w:right="860" w:bottom="1440" w:left="880" w:header="0" w:footer="1242" w:gutter="0"/>
          <w:cols w:space="720"/>
        </w:sectPr>
      </w:pPr>
    </w:p>
    <w:p w14:paraId="34F565E3" w14:textId="77777777" w:rsidR="00A92CEB" w:rsidRDefault="00A92CEB" w:rsidP="00A82A54">
      <w:pPr>
        <w:pStyle w:val="ListParagraph"/>
        <w:tabs>
          <w:tab w:val="left" w:pos="920"/>
        </w:tabs>
        <w:spacing w:before="140"/>
        <w:ind w:left="0" w:firstLine="0"/>
        <w:jc w:val="center"/>
        <w:rPr>
          <w:rFonts w:ascii="Symbol" w:hAnsi="Symbol"/>
          <w:sz w:val="24"/>
        </w:rPr>
      </w:pPr>
    </w:p>
    <w:p w14:paraId="035F8A5B" w14:textId="2A7F8E0C" w:rsidR="00A82A54" w:rsidRPr="002F799C" w:rsidRDefault="000D6B3A" w:rsidP="00A82A54">
      <w:pPr>
        <w:pStyle w:val="ListParagraph"/>
        <w:tabs>
          <w:tab w:val="left" w:pos="920"/>
        </w:tabs>
        <w:spacing w:before="140"/>
        <w:ind w:left="0" w:firstLine="0"/>
        <w:jc w:val="center"/>
        <w:rPr>
          <w:rFonts w:ascii="Book Antiqua" w:hAnsi="Book Antiqua"/>
          <w:sz w:val="52"/>
          <w:szCs w:val="52"/>
        </w:rPr>
      </w:pPr>
      <w:r w:rsidRPr="002F799C">
        <w:rPr>
          <w:rFonts w:ascii="Book Antiqua" w:hAnsi="Book Antiqua"/>
          <w:sz w:val="52"/>
          <w:szCs w:val="52"/>
        </w:rPr>
        <w:t>Ma</w:t>
      </w:r>
      <w:r w:rsidR="002F799C" w:rsidRPr="002F799C">
        <w:rPr>
          <w:rFonts w:ascii="Book Antiqua" w:hAnsi="Book Antiqua"/>
          <w:sz w:val="52"/>
          <w:szCs w:val="52"/>
        </w:rPr>
        <w:t>in.java</w:t>
      </w:r>
    </w:p>
    <w:p w14:paraId="3B77E035" w14:textId="77777777" w:rsidR="00A82A54" w:rsidRDefault="00A82A54" w:rsidP="002F799C">
      <w:pPr>
        <w:pStyle w:val="ListParagraph"/>
        <w:tabs>
          <w:tab w:val="left" w:pos="920"/>
        </w:tabs>
        <w:spacing w:before="140"/>
        <w:ind w:left="0" w:firstLine="0"/>
        <w:rPr>
          <w:rFonts w:ascii="Symbol" w:hAnsi="Symbol"/>
          <w:sz w:val="24"/>
        </w:rPr>
      </w:pPr>
    </w:p>
    <w:p w14:paraId="55BE31BD" w14:textId="77777777" w:rsidR="00A82A54" w:rsidRDefault="00A82A54" w:rsidP="00A82A54">
      <w:pPr>
        <w:pStyle w:val="ListParagraph"/>
        <w:tabs>
          <w:tab w:val="left" w:pos="920"/>
        </w:tabs>
        <w:spacing w:before="140"/>
        <w:ind w:left="0" w:firstLine="0"/>
        <w:jc w:val="center"/>
        <w:rPr>
          <w:rFonts w:ascii="Symbol" w:hAnsi="Symbol"/>
          <w:sz w:val="24"/>
        </w:rPr>
      </w:pPr>
    </w:p>
    <w:p w14:paraId="64041F45" w14:textId="77777777" w:rsidR="00A82A54" w:rsidRDefault="00A82A54" w:rsidP="00A82A54">
      <w:pPr>
        <w:pStyle w:val="ListParagraph"/>
        <w:tabs>
          <w:tab w:val="left" w:pos="920"/>
        </w:tabs>
        <w:spacing w:before="140"/>
        <w:ind w:left="0" w:firstLine="0"/>
        <w:jc w:val="center"/>
        <w:rPr>
          <w:rFonts w:ascii="Symbol" w:hAnsi="Symbol"/>
          <w:sz w:val="24"/>
        </w:rPr>
      </w:pPr>
    </w:p>
    <w:p w14:paraId="173D188F" w14:textId="77777777" w:rsidR="00A82A54" w:rsidRDefault="00A82A54" w:rsidP="00A82A54">
      <w:pPr>
        <w:pStyle w:val="ListParagraph"/>
        <w:tabs>
          <w:tab w:val="left" w:pos="920"/>
        </w:tabs>
        <w:spacing w:before="140"/>
        <w:ind w:left="0" w:firstLine="0"/>
        <w:jc w:val="center"/>
        <w:rPr>
          <w:rFonts w:ascii="Symbol" w:hAnsi="Symbol"/>
          <w:sz w:val="24"/>
        </w:rPr>
      </w:pPr>
    </w:p>
    <w:p w14:paraId="4B076606" w14:textId="77777777" w:rsidR="00A82A54" w:rsidRDefault="00A82A54" w:rsidP="00A82A54">
      <w:pPr>
        <w:pStyle w:val="ListParagraph"/>
        <w:tabs>
          <w:tab w:val="left" w:pos="920"/>
        </w:tabs>
        <w:spacing w:before="140"/>
        <w:ind w:left="0" w:firstLine="0"/>
        <w:jc w:val="center"/>
        <w:rPr>
          <w:rFonts w:ascii="Symbol" w:hAnsi="Symbol"/>
          <w:sz w:val="24"/>
        </w:rPr>
      </w:pPr>
    </w:p>
    <w:p w14:paraId="76C33EE5" w14:textId="77777777" w:rsidR="00A82A54" w:rsidRDefault="00A82A54" w:rsidP="002F799C">
      <w:pPr>
        <w:pStyle w:val="ListParagraph"/>
        <w:tabs>
          <w:tab w:val="left" w:pos="920"/>
        </w:tabs>
        <w:spacing w:before="140"/>
        <w:ind w:left="0" w:firstLine="0"/>
        <w:rPr>
          <w:rFonts w:ascii="Symbol" w:hAnsi="Symbol"/>
          <w:sz w:val="24"/>
        </w:rPr>
      </w:pPr>
    </w:p>
    <w:p w14:paraId="26083F2A" w14:textId="77777777" w:rsidR="00A82A54" w:rsidRDefault="00A82A54" w:rsidP="00A82A54">
      <w:pPr>
        <w:pStyle w:val="ListParagraph"/>
        <w:tabs>
          <w:tab w:val="left" w:pos="920"/>
        </w:tabs>
        <w:spacing w:before="140"/>
        <w:ind w:left="0" w:firstLine="0"/>
        <w:jc w:val="center"/>
        <w:rPr>
          <w:rFonts w:ascii="Symbol" w:hAnsi="Symbol"/>
          <w:sz w:val="24"/>
        </w:rPr>
      </w:pPr>
    </w:p>
    <w:p w14:paraId="25F0D8AE" w14:textId="3AF92FB9" w:rsidR="00A82A54" w:rsidRPr="00A82A54" w:rsidRDefault="00A82A54" w:rsidP="00A82A54">
      <w:pPr>
        <w:sectPr w:rsidR="00A82A54" w:rsidRPr="00A82A54">
          <w:pgSz w:w="11910" w:h="16840"/>
          <w:pgMar w:top="2720" w:right="860" w:bottom="1440" w:left="880" w:header="0" w:footer="1242" w:gutter="0"/>
          <w:cols w:space="720"/>
        </w:sectPr>
      </w:pPr>
      <w:r w:rsidRPr="00A82A54">
        <w:rPr>
          <w:noProof/>
        </w:rPr>
        <w:drawing>
          <wp:inline distT="0" distB="0" distL="0" distR="0" wp14:anchorId="52C63F28" wp14:editId="42453E81">
            <wp:extent cx="6457950" cy="3498850"/>
            <wp:effectExtent l="0" t="0" r="0" b="6350"/>
            <wp:docPr id="587136610"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457950" cy="3498850"/>
                    </a:xfrm>
                    <a:prstGeom prst="rect">
                      <a:avLst/>
                    </a:prstGeom>
                    <a:noFill/>
                    <a:ln>
                      <a:noFill/>
                    </a:ln>
                  </pic:spPr>
                </pic:pic>
              </a:graphicData>
            </a:graphic>
          </wp:inline>
        </w:drawing>
      </w:r>
    </w:p>
    <w:p w14:paraId="00D5B6B1" w14:textId="6250446A" w:rsidR="00A92CEB" w:rsidRPr="005D1D8D" w:rsidRDefault="001164E9">
      <w:pPr>
        <w:pStyle w:val="ListParagraph"/>
        <w:tabs>
          <w:tab w:val="left" w:pos="920"/>
        </w:tabs>
        <w:spacing w:before="140"/>
        <w:ind w:left="0" w:firstLine="0"/>
      </w:pPr>
      <w:r w:rsidRPr="001164E9">
        <w:rPr>
          <w:noProof/>
        </w:rPr>
        <w:lastRenderedPageBreak/>
        <w:drawing>
          <wp:inline distT="0" distB="0" distL="0" distR="0" wp14:anchorId="16BFD59E" wp14:editId="2BD9169D">
            <wp:extent cx="6457950" cy="3475355"/>
            <wp:effectExtent l="0" t="0" r="0" b="0"/>
            <wp:docPr id="868185418"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457950" cy="3475355"/>
                    </a:xfrm>
                    <a:prstGeom prst="rect">
                      <a:avLst/>
                    </a:prstGeom>
                    <a:noFill/>
                    <a:ln>
                      <a:noFill/>
                    </a:ln>
                  </pic:spPr>
                </pic:pic>
              </a:graphicData>
            </a:graphic>
          </wp:inline>
        </w:drawing>
      </w:r>
    </w:p>
    <w:p w14:paraId="21CE5A2D" w14:textId="77777777" w:rsidR="00A92CEB" w:rsidRPr="005D1D8D" w:rsidRDefault="00A92CEB">
      <w:pPr>
        <w:pStyle w:val="ListParagraph"/>
        <w:tabs>
          <w:tab w:val="left" w:pos="920"/>
        </w:tabs>
        <w:spacing w:before="140"/>
        <w:ind w:left="0" w:firstLine="0"/>
      </w:pPr>
    </w:p>
    <w:p w14:paraId="04663AD5" w14:textId="5F97CA25" w:rsidR="00A92CEB" w:rsidRPr="005D1D8D" w:rsidRDefault="001164E9">
      <w:pPr>
        <w:pStyle w:val="ListParagraph"/>
        <w:tabs>
          <w:tab w:val="left" w:pos="920"/>
        </w:tabs>
        <w:spacing w:before="140"/>
        <w:ind w:left="0" w:firstLine="0"/>
        <w:sectPr w:rsidR="00A92CEB" w:rsidRPr="005D1D8D">
          <w:pgSz w:w="11910" w:h="16840"/>
          <w:pgMar w:top="2720" w:right="860" w:bottom="1440" w:left="880" w:header="0" w:footer="1242" w:gutter="0"/>
          <w:cols w:space="720"/>
        </w:sectPr>
      </w:pPr>
      <w:r w:rsidRPr="001164E9">
        <w:rPr>
          <w:noProof/>
        </w:rPr>
        <w:drawing>
          <wp:inline distT="0" distB="0" distL="0" distR="0" wp14:anchorId="0A416E9C" wp14:editId="220819F8">
            <wp:extent cx="6457950" cy="3484245"/>
            <wp:effectExtent l="0" t="0" r="0" b="1905"/>
            <wp:docPr id="28613670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457950" cy="3484245"/>
                    </a:xfrm>
                    <a:prstGeom prst="rect">
                      <a:avLst/>
                    </a:prstGeom>
                    <a:noFill/>
                    <a:ln>
                      <a:noFill/>
                    </a:ln>
                  </pic:spPr>
                </pic:pic>
              </a:graphicData>
            </a:graphic>
          </wp:inline>
        </w:drawing>
      </w:r>
    </w:p>
    <w:p w14:paraId="60EBAB1F" w14:textId="45DF38EA" w:rsidR="00A92CEB" w:rsidRPr="005D1D8D" w:rsidRDefault="00557439">
      <w:pPr>
        <w:pStyle w:val="ListParagraph"/>
        <w:tabs>
          <w:tab w:val="left" w:pos="920"/>
        </w:tabs>
        <w:spacing w:before="140"/>
        <w:ind w:left="0" w:firstLine="0"/>
      </w:pPr>
      <w:r w:rsidRPr="00557439">
        <w:rPr>
          <w:noProof/>
        </w:rPr>
        <w:lastRenderedPageBreak/>
        <w:drawing>
          <wp:inline distT="0" distB="0" distL="0" distR="0" wp14:anchorId="12D926B6" wp14:editId="5B994565">
            <wp:extent cx="6457950" cy="3521710"/>
            <wp:effectExtent l="0" t="0" r="0" b="2540"/>
            <wp:docPr id="1707554334"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457950" cy="3521710"/>
                    </a:xfrm>
                    <a:prstGeom prst="rect">
                      <a:avLst/>
                    </a:prstGeom>
                    <a:noFill/>
                    <a:ln>
                      <a:noFill/>
                    </a:ln>
                  </pic:spPr>
                </pic:pic>
              </a:graphicData>
            </a:graphic>
          </wp:inline>
        </w:drawing>
      </w:r>
    </w:p>
    <w:p w14:paraId="36CE7327" w14:textId="77777777" w:rsidR="00A92CEB" w:rsidRPr="005D1D8D" w:rsidRDefault="00A92CEB">
      <w:pPr>
        <w:pStyle w:val="ListParagraph"/>
        <w:tabs>
          <w:tab w:val="left" w:pos="920"/>
        </w:tabs>
        <w:spacing w:before="140"/>
        <w:ind w:left="0" w:firstLine="0"/>
      </w:pPr>
    </w:p>
    <w:p w14:paraId="2924606F" w14:textId="4923F6CD" w:rsidR="00A92CEB" w:rsidRPr="005D1D8D" w:rsidRDefault="00557439">
      <w:pPr>
        <w:pStyle w:val="ListParagraph"/>
        <w:tabs>
          <w:tab w:val="left" w:pos="920"/>
        </w:tabs>
        <w:spacing w:before="140"/>
        <w:ind w:left="0" w:firstLine="0"/>
        <w:sectPr w:rsidR="00A92CEB" w:rsidRPr="005D1D8D">
          <w:pgSz w:w="11910" w:h="16840"/>
          <w:pgMar w:top="2720" w:right="860" w:bottom="1440" w:left="880" w:header="0" w:footer="1242" w:gutter="0"/>
          <w:cols w:space="720"/>
        </w:sectPr>
      </w:pPr>
      <w:r w:rsidRPr="00557439">
        <w:rPr>
          <w:noProof/>
        </w:rPr>
        <w:drawing>
          <wp:inline distT="0" distB="0" distL="0" distR="0" wp14:anchorId="3062D4D2" wp14:editId="5718559D">
            <wp:extent cx="6457950" cy="3512820"/>
            <wp:effectExtent l="0" t="0" r="0" b="0"/>
            <wp:docPr id="1014428311"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457950" cy="3512820"/>
                    </a:xfrm>
                    <a:prstGeom prst="rect">
                      <a:avLst/>
                    </a:prstGeom>
                    <a:noFill/>
                    <a:ln>
                      <a:noFill/>
                    </a:ln>
                  </pic:spPr>
                </pic:pic>
              </a:graphicData>
            </a:graphic>
          </wp:inline>
        </w:drawing>
      </w:r>
    </w:p>
    <w:p w14:paraId="73943DD1" w14:textId="27CCF764" w:rsidR="00A92CEB" w:rsidRPr="005D1D8D" w:rsidRDefault="000E4DA9">
      <w:pPr>
        <w:pStyle w:val="ListParagraph"/>
        <w:tabs>
          <w:tab w:val="left" w:pos="920"/>
        </w:tabs>
        <w:spacing w:before="140"/>
        <w:ind w:left="0" w:firstLine="0"/>
      </w:pPr>
      <w:r w:rsidRPr="000E4DA9">
        <w:rPr>
          <w:noProof/>
        </w:rPr>
        <w:lastRenderedPageBreak/>
        <w:drawing>
          <wp:inline distT="0" distB="0" distL="0" distR="0" wp14:anchorId="13FB3D15" wp14:editId="496C341F">
            <wp:extent cx="6457950" cy="3518535"/>
            <wp:effectExtent l="0" t="0" r="0" b="5715"/>
            <wp:docPr id="1053207240"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457950" cy="3518535"/>
                    </a:xfrm>
                    <a:prstGeom prst="rect">
                      <a:avLst/>
                    </a:prstGeom>
                    <a:noFill/>
                    <a:ln>
                      <a:noFill/>
                    </a:ln>
                  </pic:spPr>
                </pic:pic>
              </a:graphicData>
            </a:graphic>
          </wp:inline>
        </w:drawing>
      </w:r>
    </w:p>
    <w:p w14:paraId="19145D4F" w14:textId="77777777" w:rsidR="00A92CEB" w:rsidRPr="005D1D8D" w:rsidRDefault="00A92CEB">
      <w:pPr>
        <w:pStyle w:val="ListParagraph"/>
        <w:tabs>
          <w:tab w:val="left" w:pos="920"/>
        </w:tabs>
        <w:spacing w:before="140"/>
        <w:ind w:left="0" w:firstLine="0"/>
      </w:pPr>
    </w:p>
    <w:p w14:paraId="3D4C6635" w14:textId="77777777" w:rsidR="00A92CEB" w:rsidRPr="005D1D8D" w:rsidRDefault="00A92CEB">
      <w:pPr>
        <w:pStyle w:val="ListParagraph"/>
        <w:tabs>
          <w:tab w:val="left" w:pos="920"/>
        </w:tabs>
        <w:spacing w:before="140"/>
        <w:ind w:left="0" w:firstLine="0"/>
      </w:pPr>
    </w:p>
    <w:p w14:paraId="36F9D62C" w14:textId="08E111FE" w:rsidR="00A92CEB" w:rsidRPr="005D1D8D" w:rsidRDefault="000E4DA9">
      <w:pPr>
        <w:pStyle w:val="ListParagraph"/>
        <w:tabs>
          <w:tab w:val="left" w:pos="920"/>
        </w:tabs>
        <w:spacing w:before="140"/>
        <w:ind w:left="0" w:firstLine="0"/>
        <w:sectPr w:rsidR="00A92CEB" w:rsidRPr="005D1D8D">
          <w:pgSz w:w="11910" w:h="16840"/>
          <w:pgMar w:top="2720" w:right="860" w:bottom="1440" w:left="880" w:header="0" w:footer="1242" w:gutter="0"/>
          <w:cols w:space="720"/>
        </w:sectPr>
      </w:pPr>
      <w:r w:rsidRPr="000E4DA9">
        <w:rPr>
          <w:noProof/>
        </w:rPr>
        <w:drawing>
          <wp:inline distT="0" distB="0" distL="0" distR="0" wp14:anchorId="7922E56B" wp14:editId="7FADCBB1">
            <wp:extent cx="6457950" cy="3526155"/>
            <wp:effectExtent l="0" t="0" r="0" b="0"/>
            <wp:docPr id="701226392"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457950" cy="3526155"/>
                    </a:xfrm>
                    <a:prstGeom prst="rect">
                      <a:avLst/>
                    </a:prstGeom>
                    <a:noFill/>
                    <a:ln>
                      <a:noFill/>
                    </a:ln>
                  </pic:spPr>
                </pic:pic>
              </a:graphicData>
            </a:graphic>
          </wp:inline>
        </w:drawing>
      </w:r>
    </w:p>
    <w:p w14:paraId="5C77A6A0" w14:textId="4919A565" w:rsidR="00A92CEB" w:rsidRPr="004F049A" w:rsidRDefault="006D771B" w:rsidP="004F049A">
      <w:pPr>
        <w:pStyle w:val="ListParagraph"/>
        <w:tabs>
          <w:tab w:val="left" w:pos="920"/>
        </w:tabs>
        <w:spacing w:before="140"/>
        <w:ind w:left="0" w:firstLine="0"/>
        <w:jc w:val="center"/>
        <w:rPr>
          <w:rFonts w:ascii="Arial Black" w:hAnsi="Arial Black"/>
          <w:sz w:val="48"/>
          <w:szCs w:val="48"/>
        </w:rPr>
      </w:pPr>
      <w:r>
        <w:rPr>
          <w:rFonts w:ascii="Arial Black" w:hAnsi="Arial Black"/>
          <w:sz w:val="48"/>
          <w:szCs w:val="48"/>
        </w:rPr>
        <w:lastRenderedPageBreak/>
        <w:t>SearchCustomer</w:t>
      </w:r>
      <w:r w:rsidR="00803E38">
        <w:rPr>
          <w:rFonts w:ascii="Arial Black" w:hAnsi="Arial Black"/>
          <w:sz w:val="48"/>
          <w:szCs w:val="48"/>
        </w:rPr>
        <w:t>.java</w:t>
      </w:r>
    </w:p>
    <w:p w14:paraId="4476595E" w14:textId="77777777" w:rsidR="007620C5" w:rsidRPr="007620C5" w:rsidRDefault="007620C5" w:rsidP="007620C5"/>
    <w:p w14:paraId="7BCB876E" w14:textId="77777777" w:rsidR="007620C5" w:rsidRPr="007620C5" w:rsidRDefault="007620C5" w:rsidP="007620C5"/>
    <w:p w14:paraId="04EDF952" w14:textId="77777777" w:rsidR="007620C5" w:rsidRPr="007620C5" w:rsidRDefault="007620C5" w:rsidP="007620C5"/>
    <w:p w14:paraId="7E891654" w14:textId="77777777" w:rsidR="007620C5" w:rsidRPr="007620C5" w:rsidRDefault="007620C5" w:rsidP="007620C5"/>
    <w:p w14:paraId="3A167751" w14:textId="77777777" w:rsidR="007620C5" w:rsidRPr="007620C5" w:rsidRDefault="007620C5" w:rsidP="007620C5"/>
    <w:p w14:paraId="21826E09" w14:textId="77777777" w:rsidR="007620C5" w:rsidRPr="007620C5" w:rsidRDefault="007620C5" w:rsidP="007620C5"/>
    <w:p w14:paraId="337BD61C" w14:textId="77777777" w:rsidR="007620C5" w:rsidRPr="007620C5" w:rsidRDefault="007620C5" w:rsidP="007620C5"/>
    <w:p w14:paraId="78DE422D" w14:textId="77777777" w:rsidR="007620C5" w:rsidRPr="007620C5" w:rsidRDefault="007620C5" w:rsidP="007620C5"/>
    <w:p w14:paraId="195F1AC0" w14:textId="77777777" w:rsidR="007620C5" w:rsidRPr="007620C5" w:rsidRDefault="007620C5" w:rsidP="007620C5"/>
    <w:p w14:paraId="2A8F3B03" w14:textId="77777777" w:rsidR="007620C5" w:rsidRPr="007620C5" w:rsidRDefault="007620C5" w:rsidP="007620C5"/>
    <w:p w14:paraId="7753C6F3" w14:textId="77777777" w:rsidR="007620C5" w:rsidRPr="007620C5" w:rsidRDefault="007620C5" w:rsidP="007620C5"/>
    <w:p w14:paraId="15AC3978" w14:textId="77777777" w:rsidR="007620C5" w:rsidRDefault="007620C5" w:rsidP="007620C5">
      <w:pPr>
        <w:rPr>
          <w:rFonts w:ascii="Symbol" w:hAnsi="Symbol"/>
          <w:sz w:val="24"/>
        </w:rPr>
      </w:pPr>
    </w:p>
    <w:p w14:paraId="4864F2FE" w14:textId="0F6229C1" w:rsidR="007620C5" w:rsidRDefault="007620C5" w:rsidP="004F049A">
      <w:pPr>
        <w:rPr>
          <w:rFonts w:ascii="Symbol" w:hAnsi="Symbol"/>
          <w:sz w:val="24"/>
        </w:rPr>
      </w:pPr>
      <w:r w:rsidRPr="007620C5">
        <w:rPr>
          <w:rFonts w:ascii="Symbol" w:hAnsi="Symbol"/>
          <w:noProof/>
          <w:sz w:val="24"/>
        </w:rPr>
        <w:drawing>
          <wp:inline distT="0" distB="0" distL="0" distR="0" wp14:anchorId="62B15AB6" wp14:editId="6C25C2C4">
            <wp:extent cx="6457950" cy="3478530"/>
            <wp:effectExtent l="0" t="0" r="0" b="7620"/>
            <wp:docPr id="1545984585"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457950" cy="3478530"/>
                    </a:xfrm>
                    <a:prstGeom prst="rect">
                      <a:avLst/>
                    </a:prstGeom>
                    <a:noFill/>
                    <a:ln>
                      <a:noFill/>
                    </a:ln>
                  </pic:spPr>
                </pic:pic>
              </a:graphicData>
            </a:graphic>
          </wp:inline>
        </w:drawing>
      </w:r>
    </w:p>
    <w:p w14:paraId="78B0BD43" w14:textId="77777777" w:rsidR="007620C5" w:rsidRDefault="007620C5" w:rsidP="007620C5">
      <w:pPr>
        <w:rPr>
          <w:rFonts w:ascii="Symbol" w:hAnsi="Symbol"/>
          <w:sz w:val="24"/>
        </w:rPr>
      </w:pPr>
    </w:p>
    <w:p w14:paraId="299A2470" w14:textId="394F1F65" w:rsidR="007620C5" w:rsidRPr="007620C5" w:rsidRDefault="007620C5" w:rsidP="007620C5">
      <w:pPr>
        <w:sectPr w:rsidR="007620C5" w:rsidRPr="007620C5">
          <w:pgSz w:w="11910" w:h="16840"/>
          <w:pgMar w:top="2720" w:right="860" w:bottom="1440" w:left="880" w:header="0" w:footer="1242" w:gutter="0"/>
          <w:cols w:space="720"/>
        </w:sectPr>
      </w:pPr>
    </w:p>
    <w:p w14:paraId="197496FC" w14:textId="6EB0E9C0" w:rsidR="00A92CEB" w:rsidRPr="005D1D8D" w:rsidRDefault="00597DB3">
      <w:pPr>
        <w:pStyle w:val="ListParagraph"/>
        <w:tabs>
          <w:tab w:val="left" w:pos="920"/>
        </w:tabs>
        <w:spacing w:before="140"/>
        <w:ind w:left="0" w:firstLine="0"/>
      </w:pPr>
      <w:r w:rsidRPr="00597DB3">
        <w:rPr>
          <w:noProof/>
        </w:rPr>
        <w:lastRenderedPageBreak/>
        <w:drawing>
          <wp:inline distT="0" distB="0" distL="0" distR="0" wp14:anchorId="1D4BC540" wp14:editId="56FABCB1">
            <wp:extent cx="6457950" cy="3530600"/>
            <wp:effectExtent l="0" t="0" r="0" b="0"/>
            <wp:docPr id="1973093459"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457950" cy="3530600"/>
                    </a:xfrm>
                    <a:prstGeom prst="rect">
                      <a:avLst/>
                    </a:prstGeom>
                    <a:noFill/>
                    <a:ln>
                      <a:noFill/>
                    </a:ln>
                  </pic:spPr>
                </pic:pic>
              </a:graphicData>
            </a:graphic>
          </wp:inline>
        </w:drawing>
      </w:r>
    </w:p>
    <w:p w14:paraId="752663E6" w14:textId="77777777" w:rsidR="00A92CEB" w:rsidRPr="005D1D8D" w:rsidRDefault="00A92CEB">
      <w:pPr>
        <w:pStyle w:val="ListParagraph"/>
        <w:tabs>
          <w:tab w:val="left" w:pos="920"/>
        </w:tabs>
        <w:spacing w:before="140"/>
        <w:ind w:left="0" w:firstLine="0"/>
      </w:pPr>
    </w:p>
    <w:p w14:paraId="5CD35EDF" w14:textId="3B8C77C3" w:rsidR="00A92CEB" w:rsidRPr="005D1D8D" w:rsidRDefault="00597DB3">
      <w:pPr>
        <w:pStyle w:val="ListParagraph"/>
        <w:tabs>
          <w:tab w:val="left" w:pos="920"/>
        </w:tabs>
        <w:spacing w:before="140"/>
        <w:ind w:left="0" w:firstLine="0"/>
        <w:sectPr w:rsidR="00A92CEB" w:rsidRPr="005D1D8D">
          <w:pgSz w:w="11910" w:h="16840"/>
          <w:pgMar w:top="2720" w:right="860" w:bottom="1440" w:left="880" w:header="0" w:footer="1242" w:gutter="0"/>
          <w:cols w:space="720"/>
        </w:sectPr>
      </w:pPr>
      <w:r w:rsidRPr="00597DB3">
        <w:rPr>
          <w:noProof/>
        </w:rPr>
        <w:drawing>
          <wp:inline distT="0" distB="0" distL="0" distR="0" wp14:anchorId="0A4C6A67" wp14:editId="3B701C4E">
            <wp:extent cx="6457950" cy="3546475"/>
            <wp:effectExtent l="0" t="0" r="0" b="0"/>
            <wp:docPr id="77374587"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457950" cy="3546475"/>
                    </a:xfrm>
                    <a:prstGeom prst="rect">
                      <a:avLst/>
                    </a:prstGeom>
                    <a:noFill/>
                    <a:ln>
                      <a:noFill/>
                    </a:ln>
                  </pic:spPr>
                </pic:pic>
              </a:graphicData>
            </a:graphic>
          </wp:inline>
        </w:drawing>
      </w:r>
    </w:p>
    <w:p w14:paraId="33EB75A4" w14:textId="394F97AA" w:rsidR="00A92CEB" w:rsidRPr="005D1D8D" w:rsidRDefault="00597DB3">
      <w:pPr>
        <w:pStyle w:val="ListParagraph"/>
        <w:tabs>
          <w:tab w:val="left" w:pos="920"/>
        </w:tabs>
        <w:spacing w:before="140"/>
        <w:ind w:left="0" w:firstLine="0"/>
      </w:pPr>
      <w:r w:rsidRPr="00597DB3">
        <w:rPr>
          <w:noProof/>
        </w:rPr>
        <w:lastRenderedPageBreak/>
        <w:drawing>
          <wp:inline distT="0" distB="0" distL="0" distR="0" wp14:anchorId="5CAC7436" wp14:editId="1B12CDDB">
            <wp:extent cx="6457950" cy="3529965"/>
            <wp:effectExtent l="0" t="0" r="0" b="0"/>
            <wp:docPr id="1479289192"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457950" cy="3529965"/>
                    </a:xfrm>
                    <a:prstGeom prst="rect">
                      <a:avLst/>
                    </a:prstGeom>
                    <a:noFill/>
                    <a:ln>
                      <a:noFill/>
                    </a:ln>
                  </pic:spPr>
                </pic:pic>
              </a:graphicData>
            </a:graphic>
          </wp:inline>
        </w:drawing>
      </w:r>
    </w:p>
    <w:p w14:paraId="69CFF44B" w14:textId="77777777" w:rsidR="00A92CEB" w:rsidRPr="005D1D8D" w:rsidRDefault="00A92CEB">
      <w:pPr>
        <w:pStyle w:val="ListParagraph"/>
        <w:tabs>
          <w:tab w:val="left" w:pos="920"/>
        </w:tabs>
        <w:spacing w:before="140"/>
        <w:ind w:left="0" w:firstLine="0"/>
      </w:pPr>
    </w:p>
    <w:p w14:paraId="69DBBF21" w14:textId="5814876A" w:rsidR="00A92CEB" w:rsidRPr="005D1D8D" w:rsidRDefault="000A5EEB">
      <w:pPr>
        <w:pStyle w:val="ListParagraph"/>
        <w:tabs>
          <w:tab w:val="left" w:pos="920"/>
        </w:tabs>
        <w:spacing w:before="140"/>
        <w:ind w:left="0" w:firstLine="0"/>
        <w:sectPr w:rsidR="00A92CEB" w:rsidRPr="005D1D8D">
          <w:pgSz w:w="11910" w:h="16840"/>
          <w:pgMar w:top="2720" w:right="860" w:bottom="1440" w:left="880" w:header="0" w:footer="1242" w:gutter="0"/>
          <w:cols w:space="720"/>
        </w:sectPr>
      </w:pPr>
      <w:r w:rsidRPr="000A5EEB">
        <w:rPr>
          <w:noProof/>
        </w:rPr>
        <w:drawing>
          <wp:inline distT="0" distB="0" distL="0" distR="0" wp14:anchorId="1E37B32F" wp14:editId="6CDDFBD3">
            <wp:extent cx="6457950" cy="3509645"/>
            <wp:effectExtent l="0" t="0" r="0" b="0"/>
            <wp:docPr id="1382304993"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457950" cy="3509645"/>
                    </a:xfrm>
                    <a:prstGeom prst="rect">
                      <a:avLst/>
                    </a:prstGeom>
                    <a:noFill/>
                    <a:ln>
                      <a:noFill/>
                    </a:ln>
                  </pic:spPr>
                </pic:pic>
              </a:graphicData>
            </a:graphic>
          </wp:inline>
        </w:drawing>
      </w:r>
    </w:p>
    <w:p w14:paraId="2E4045AF" w14:textId="5D5D774B" w:rsidR="00A92CEB" w:rsidRPr="005D1D8D" w:rsidRDefault="000A5EEB">
      <w:pPr>
        <w:pStyle w:val="ListParagraph"/>
        <w:tabs>
          <w:tab w:val="left" w:pos="920"/>
        </w:tabs>
        <w:spacing w:before="140"/>
        <w:ind w:left="0" w:firstLine="0"/>
      </w:pPr>
      <w:r w:rsidRPr="000A5EEB">
        <w:rPr>
          <w:noProof/>
        </w:rPr>
        <w:lastRenderedPageBreak/>
        <w:drawing>
          <wp:inline distT="0" distB="0" distL="0" distR="0" wp14:anchorId="2D35070C" wp14:editId="5740D2A6">
            <wp:extent cx="6457950" cy="3500120"/>
            <wp:effectExtent l="0" t="0" r="0" b="5080"/>
            <wp:docPr id="1312901746"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457950" cy="3500120"/>
                    </a:xfrm>
                    <a:prstGeom prst="rect">
                      <a:avLst/>
                    </a:prstGeom>
                    <a:noFill/>
                    <a:ln>
                      <a:noFill/>
                    </a:ln>
                  </pic:spPr>
                </pic:pic>
              </a:graphicData>
            </a:graphic>
          </wp:inline>
        </w:drawing>
      </w:r>
    </w:p>
    <w:p w14:paraId="7EDBFDFA" w14:textId="77777777" w:rsidR="00A92CEB" w:rsidRPr="005D1D8D" w:rsidRDefault="00A92CEB">
      <w:pPr>
        <w:pStyle w:val="ListParagraph"/>
        <w:tabs>
          <w:tab w:val="left" w:pos="920"/>
        </w:tabs>
        <w:spacing w:before="140"/>
        <w:ind w:left="0" w:firstLine="0"/>
      </w:pPr>
    </w:p>
    <w:p w14:paraId="58AB53BC" w14:textId="35B02FCF" w:rsidR="00A92CEB" w:rsidRPr="005D1D8D" w:rsidRDefault="003D5B17">
      <w:pPr>
        <w:pStyle w:val="ListParagraph"/>
        <w:tabs>
          <w:tab w:val="left" w:pos="920"/>
        </w:tabs>
        <w:spacing w:before="140"/>
        <w:ind w:left="0" w:firstLine="0"/>
        <w:sectPr w:rsidR="00A92CEB" w:rsidRPr="005D1D8D">
          <w:pgSz w:w="11910" w:h="16840"/>
          <w:pgMar w:top="2720" w:right="860" w:bottom="1440" w:left="880" w:header="0" w:footer="1242" w:gutter="0"/>
          <w:cols w:space="720"/>
        </w:sectPr>
      </w:pPr>
      <w:r w:rsidRPr="003D5B17">
        <w:rPr>
          <w:noProof/>
        </w:rPr>
        <w:drawing>
          <wp:inline distT="0" distB="0" distL="0" distR="0" wp14:anchorId="389218BE" wp14:editId="0022EF3E">
            <wp:extent cx="6457950" cy="3562985"/>
            <wp:effectExtent l="0" t="0" r="0" b="0"/>
            <wp:docPr id="105834746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457950" cy="3562985"/>
                    </a:xfrm>
                    <a:prstGeom prst="rect">
                      <a:avLst/>
                    </a:prstGeom>
                    <a:noFill/>
                    <a:ln>
                      <a:noFill/>
                    </a:ln>
                  </pic:spPr>
                </pic:pic>
              </a:graphicData>
            </a:graphic>
          </wp:inline>
        </w:drawing>
      </w:r>
    </w:p>
    <w:p w14:paraId="3FB82D23" w14:textId="71D3BE6E" w:rsidR="00A92CEB" w:rsidRPr="005D1D8D" w:rsidRDefault="003D5B17">
      <w:pPr>
        <w:pStyle w:val="ListParagraph"/>
        <w:tabs>
          <w:tab w:val="left" w:pos="920"/>
        </w:tabs>
        <w:spacing w:before="140"/>
        <w:ind w:left="0" w:firstLine="0"/>
      </w:pPr>
      <w:r w:rsidRPr="003D5B17">
        <w:rPr>
          <w:noProof/>
        </w:rPr>
        <w:lastRenderedPageBreak/>
        <w:drawing>
          <wp:inline distT="0" distB="0" distL="0" distR="0" wp14:anchorId="723856CB" wp14:editId="2DB7D2E9">
            <wp:extent cx="6457950" cy="3502025"/>
            <wp:effectExtent l="0" t="0" r="0" b="3175"/>
            <wp:docPr id="1293873031"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457950" cy="3502025"/>
                    </a:xfrm>
                    <a:prstGeom prst="rect">
                      <a:avLst/>
                    </a:prstGeom>
                    <a:noFill/>
                    <a:ln>
                      <a:noFill/>
                    </a:ln>
                  </pic:spPr>
                </pic:pic>
              </a:graphicData>
            </a:graphic>
          </wp:inline>
        </w:drawing>
      </w:r>
    </w:p>
    <w:p w14:paraId="17A86964" w14:textId="77777777" w:rsidR="00A92CEB" w:rsidRPr="005D1D8D" w:rsidRDefault="00A92CEB">
      <w:pPr>
        <w:pStyle w:val="ListParagraph"/>
        <w:tabs>
          <w:tab w:val="left" w:pos="920"/>
        </w:tabs>
        <w:spacing w:before="140"/>
        <w:ind w:left="0" w:firstLine="0"/>
      </w:pPr>
    </w:p>
    <w:p w14:paraId="32DFD45B" w14:textId="77777777" w:rsidR="00A92CEB" w:rsidRPr="005D1D8D" w:rsidRDefault="00A92CEB">
      <w:pPr>
        <w:pStyle w:val="ListParagraph"/>
        <w:tabs>
          <w:tab w:val="left" w:pos="920"/>
        </w:tabs>
        <w:spacing w:before="140"/>
        <w:ind w:left="0" w:firstLine="0"/>
      </w:pPr>
    </w:p>
    <w:p w14:paraId="4FE27548" w14:textId="59540242" w:rsidR="00A92CEB" w:rsidRPr="005D1D8D" w:rsidRDefault="008F0CF1">
      <w:pPr>
        <w:pStyle w:val="ListParagraph"/>
        <w:tabs>
          <w:tab w:val="left" w:pos="920"/>
        </w:tabs>
        <w:spacing w:before="140"/>
        <w:ind w:left="0" w:firstLine="0"/>
        <w:sectPr w:rsidR="00A92CEB" w:rsidRPr="005D1D8D">
          <w:pgSz w:w="11910" w:h="16840"/>
          <w:pgMar w:top="2720" w:right="860" w:bottom="1440" w:left="880" w:header="0" w:footer="1242" w:gutter="0"/>
          <w:cols w:space="720"/>
        </w:sectPr>
      </w:pPr>
      <w:r w:rsidRPr="008F0CF1">
        <w:rPr>
          <w:noProof/>
        </w:rPr>
        <w:drawing>
          <wp:inline distT="0" distB="0" distL="0" distR="0" wp14:anchorId="32A53CA7" wp14:editId="670108B4">
            <wp:extent cx="6457950" cy="3522345"/>
            <wp:effectExtent l="0" t="0" r="0" b="1905"/>
            <wp:docPr id="637411086"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457950" cy="3522345"/>
                    </a:xfrm>
                    <a:prstGeom prst="rect">
                      <a:avLst/>
                    </a:prstGeom>
                    <a:noFill/>
                    <a:ln>
                      <a:noFill/>
                    </a:ln>
                  </pic:spPr>
                </pic:pic>
              </a:graphicData>
            </a:graphic>
          </wp:inline>
        </w:drawing>
      </w:r>
    </w:p>
    <w:p w14:paraId="2CCD7269" w14:textId="77777777" w:rsidR="00A92CEB" w:rsidRPr="005D1D8D" w:rsidRDefault="00A92CEB">
      <w:pPr>
        <w:pStyle w:val="ListParagraph"/>
        <w:tabs>
          <w:tab w:val="left" w:pos="920"/>
        </w:tabs>
        <w:spacing w:before="140"/>
        <w:ind w:left="0" w:firstLine="0"/>
      </w:pPr>
    </w:p>
    <w:p w14:paraId="60AAE0A9" w14:textId="77777777" w:rsidR="00A92CEB" w:rsidRPr="005D1D8D" w:rsidRDefault="00A92CEB">
      <w:pPr>
        <w:pStyle w:val="ListParagraph"/>
        <w:tabs>
          <w:tab w:val="left" w:pos="920"/>
        </w:tabs>
        <w:spacing w:before="140"/>
        <w:ind w:left="0" w:firstLine="0"/>
      </w:pPr>
    </w:p>
    <w:p w14:paraId="2981CDE4" w14:textId="77777777" w:rsidR="00A92CEB" w:rsidRDefault="008F0CF1">
      <w:pPr>
        <w:pStyle w:val="ListParagraph"/>
        <w:tabs>
          <w:tab w:val="left" w:pos="920"/>
        </w:tabs>
        <w:spacing w:before="140"/>
        <w:ind w:left="0" w:firstLine="0"/>
        <w:rPr>
          <w:noProof/>
        </w:rPr>
      </w:pPr>
      <w:r w:rsidRPr="008F0CF1">
        <w:rPr>
          <w:noProof/>
        </w:rPr>
        <w:drawing>
          <wp:inline distT="0" distB="0" distL="0" distR="0" wp14:anchorId="5A7FEFE6" wp14:editId="6EAFBD60">
            <wp:extent cx="6457950" cy="3517265"/>
            <wp:effectExtent l="0" t="0" r="0" b="6985"/>
            <wp:docPr id="2020624101"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457950" cy="3517265"/>
                    </a:xfrm>
                    <a:prstGeom prst="rect">
                      <a:avLst/>
                    </a:prstGeom>
                    <a:noFill/>
                    <a:ln>
                      <a:noFill/>
                    </a:ln>
                  </pic:spPr>
                </pic:pic>
              </a:graphicData>
            </a:graphic>
          </wp:inline>
        </w:drawing>
      </w:r>
    </w:p>
    <w:p w14:paraId="522D30C7" w14:textId="77777777" w:rsidR="00BE310E" w:rsidRPr="00BE310E" w:rsidRDefault="00BE310E" w:rsidP="00BE310E"/>
    <w:p w14:paraId="02750579" w14:textId="7AAF3420" w:rsidR="00BE310E" w:rsidRDefault="00BE310E" w:rsidP="00BE310E">
      <w:pPr>
        <w:rPr>
          <w:noProof/>
        </w:rPr>
      </w:pPr>
      <w:r w:rsidRPr="00BE310E">
        <w:rPr>
          <w:noProof/>
        </w:rPr>
        <w:drawing>
          <wp:inline distT="0" distB="0" distL="0" distR="0" wp14:anchorId="34BF299C" wp14:editId="2E1820D1">
            <wp:extent cx="6457950" cy="3536950"/>
            <wp:effectExtent l="0" t="0" r="0" b="6350"/>
            <wp:docPr id="1829919128"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457950" cy="3536950"/>
                    </a:xfrm>
                    <a:prstGeom prst="rect">
                      <a:avLst/>
                    </a:prstGeom>
                    <a:noFill/>
                    <a:ln>
                      <a:noFill/>
                    </a:ln>
                  </pic:spPr>
                </pic:pic>
              </a:graphicData>
            </a:graphic>
          </wp:inline>
        </w:drawing>
      </w:r>
    </w:p>
    <w:p w14:paraId="17DF7239" w14:textId="77777777" w:rsidR="00BE310E" w:rsidRDefault="00BE310E" w:rsidP="00BE310E">
      <w:pPr>
        <w:rPr>
          <w:noProof/>
        </w:rPr>
      </w:pPr>
    </w:p>
    <w:p w14:paraId="1679AE48" w14:textId="5599C0B9" w:rsidR="00BE310E" w:rsidRPr="00BE310E" w:rsidRDefault="00BE310E" w:rsidP="00BE310E">
      <w:pPr>
        <w:sectPr w:rsidR="00BE310E" w:rsidRPr="00BE310E">
          <w:pgSz w:w="11910" w:h="16840"/>
          <w:pgMar w:top="2720" w:right="860" w:bottom="1440" w:left="880" w:header="0" w:footer="1242" w:gutter="0"/>
          <w:cols w:space="720"/>
        </w:sectPr>
      </w:pPr>
    </w:p>
    <w:p w14:paraId="522CCFF4" w14:textId="77777777" w:rsidR="00A01B5A" w:rsidRDefault="00A01B5A">
      <w:pPr>
        <w:pStyle w:val="ListParagraph"/>
        <w:tabs>
          <w:tab w:val="left" w:pos="920"/>
        </w:tabs>
        <w:spacing w:before="140"/>
        <w:ind w:left="0" w:firstLine="0"/>
        <w:rPr>
          <w:rFonts w:ascii="Symbol" w:hAnsi="Symbol"/>
          <w:noProof/>
          <w:sz w:val="24"/>
        </w:rPr>
      </w:pPr>
    </w:p>
    <w:p w14:paraId="5F1D8ED8" w14:textId="77777777" w:rsidR="00A92CEB" w:rsidRDefault="00BE310E">
      <w:pPr>
        <w:pStyle w:val="ListParagraph"/>
        <w:tabs>
          <w:tab w:val="left" w:pos="920"/>
        </w:tabs>
        <w:spacing w:before="140"/>
        <w:ind w:left="0" w:firstLine="0"/>
        <w:rPr>
          <w:rFonts w:ascii="Symbol" w:hAnsi="Symbol"/>
          <w:noProof/>
          <w:sz w:val="24"/>
        </w:rPr>
      </w:pPr>
      <w:r w:rsidRPr="00BE310E">
        <w:rPr>
          <w:rFonts w:ascii="Symbol" w:hAnsi="Symbol"/>
          <w:noProof/>
          <w:sz w:val="24"/>
        </w:rPr>
        <w:drawing>
          <wp:inline distT="0" distB="0" distL="0" distR="0" wp14:anchorId="5139B35E" wp14:editId="7F31A1C6">
            <wp:extent cx="6457950" cy="3521710"/>
            <wp:effectExtent l="0" t="0" r="0" b="2540"/>
            <wp:docPr id="1307441831"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457950" cy="3521710"/>
                    </a:xfrm>
                    <a:prstGeom prst="rect">
                      <a:avLst/>
                    </a:prstGeom>
                    <a:noFill/>
                    <a:ln>
                      <a:noFill/>
                    </a:ln>
                  </pic:spPr>
                </pic:pic>
              </a:graphicData>
            </a:graphic>
          </wp:inline>
        </w:drawing>
      </w:r>
    </w:p>
    <w:p w14:paraId="7AE4DF10" w14:textId="77777777" w:rsidR="00A01B5A" w:rsidRPr="00A01B5A" w:rsidRDefault="00A01B5A" w:rsidP="00A01B5A"/>
    <w:p w14:paraId="0CE3B573" w14:textId="77777777" w:rsidR="00A01B5A" w:rsidRPr="00A01B5A" w:rsidRDefault="00A01B5A" w:rsidP="00A01B5A"/>
    <w:p w14:paraId="2D78982C" w14:textId="0E452934" w:rsidR="00A01B5A" w:rsidRDefault="00E65A5E" w:rsidP="00A01B5A">
      <w:pPr>
        <w:tabs>
          <w:tab w:val="left" w:pos="2460"/>
        </w:tabs>
        <w:rPr>
          <w:rFonts w:ascii="Symbol" w:hAnsi="Symbol"/>
          <w:noProof/>
          <w:sz w:val="24"/>
        </w:rPr>
      </w:pPr>
      <w:r w:rsidRPr="00E65A5E">
        <w:rPr>
          <w:rFonts w:ascii="Symbol" w:hAnsi="Symbol"/>
          <w:noProof/>
          <w:sz w:val="24"/>
        </w:rPr>
        <w:drawing>
          <wp:inline distT="0" distB="0" distL="0" distR="0" wp14:anchorId="76737019" wp14:editId="5B69A6D2">
            <wp:extent cx="6457950" cy="3519805"/>
            <wp:effectExtent l="0" t="0" r="0" b="4445"/>
            <wp:docPr id="111971428"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457950" cy="3519805"/>
                    </a:xfrm>
                    <a:prstGeom prst="rect">
                      <a:avLst/>
                    </a:prstGeom>
                    <a:noFill/>
                    <a:ln>
                      <a:noFill/>
                    </a:ln>
                  </pic:spPr>
                </pic:pic>
              </a:graphicData>
            </a:graphic>
          </wp:inline>
        </w:drawing>
      </w:r>
    </w:p>
    <w:p w14:paraId="551FAF6F" w14:textId="0672ACE6" w:rsidR="00A01B5A" w:rsidRPr="00A01B5A" w:rsidRDefault="00A01B5A" w:rsidP="00A01B5A">
      <w:pPr>
        <w:tabs>
          <w:tab w:val="left" w:pos="2460"/>
        </w:tabs>
        <w:sectPr w:rsidR="00A01B5A" w:rsidRPr="00A01B5A">
          <w:pgSz w:w="11910" w:h="16840"/>
          <w:pgMar w:top="2720" w:right="860" w:bottom="1440" w:left="880" w:header="0" w:footer="1242" w:gutter="0"/>
          <w:cols w:space="720"/>
        </w:sectPr>
      </w:pPr>
      <w:r>
        <w:tab/>
      </w:r>
    </w:p>
    <w:p w14:paraId="3B9A26C4" w14:textId="3DC60143" w:rsidR="00A92CEB" w:rsidRDefault="007E3C78">
      <w:pPr>
        <w:pStyle w:val="ListParagraph"/>
        <w:tabs>
          <w:tab w:val="left" w:pos="920"/>
        </w:tabs>
        <w:spacing w:before="140"/>
        <w:ind w:left="0" w:firstLine="0"/>
      </w:pPr>
      <w:r w:rsidRPr="007E3C78">
        <w:rPr>
          <w:noProof/>
        </w:rPr>
        <w:lastRenderedPageBreak/>
        <w:drawing>
          <wp:inline distT="0" distB="0" distL="0" distR="0" wp14:anchorId="0736B781" wp14:editId="3DD62581">
            <wp:extent cx="6457950" cy="3529330"/>
            <wp:effectExtent l="0" t="0" r="0" b="0"/>
            <wp:docPr id="980354404"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457950" cy="3529330"/>
                    </a:xfrm>
                    <a:prstGeom prst="rect">
                      <a:avLst/>
                    </a:prstGeom>
                    <a:noFill/>
                    <a:ln>
                      <a:noFill/>
                    </a:ln>
                  </pic:spPr>
                </pic:pic>
              </a:graphicData>
            </a:graphic>
          </wp:inline>
        </w:drawing>
      </w:r>
    </w:p>
    <w:p w14:paraId="783B27F4" w14:textId="77777777" w:rsidR="00052131" w:rsidRPr="005D1D8D" w:rsidRDefault="00052131">
      <w:pPr>
        <w:pStyle w:val="ListParagraph"/>
        <w:tabs>
          <w:tab w:val="left" w:pos="920"/>
        </w:tabs>
        <w:spacing w:before="140"/>
        <w:ind w:left="0" w:firstLine="0"/>
      </w:pPr>
    </w:p>
    <w:p w14:paraId="23CE0732" w14:textId="7645F9BC" w:rsidR="00A92CEB" w:rsidRPr="005D1D8D" w:rsidRDefault="007E2B9D">
      <w:pPr>
        <w:pStyle w:val="ListParagraph"/>
        <w:tabs>
          <w:tab w:val="left" w:pos="920"/>
        </w:tabs>
        <w:spacing w:before="140"/>
        <w:ind w:left="0" w:firstLine="0"/>
      </w:pPr>
      <w:r w:rsidRPr="007E2B9D">
        <w:rPr>
          <w:noProof/>
        </w:rPr>
        <w:drawing>
          <wp:inline distT="0" distB="0" distL="0" distR="0" wp14:anchorId="461D4A0A" wp14:editId="34CD2A22">
            <wp:extent cx="6457950" cy="3497580"/>
            <wp:effectExtent l="0" t="0" r="0" b="7620"/>
            <wp:docPr id="1886754389"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457950" cy="3497580"/>
                    </a:xfrm>
                    <a:prstGeom prst="rect">
                      <a:avLst/>
                    </a:prstGeom>
                    <a:noFill/>
                    <a:ln>
                      <a:noFill/>
                    </a:ln>
                  </pic:spPr>
                </pic:pic>
              </a:graphicData>
            </a:graphic>
          </wp:inline>
        </w:drawing>
      </w:r>
    </w:p>
    <w:p w14:paraId="628D074A" w14:textId="1A08C6C0" w:rsidR="00A92CEB" w:rsidRPr="005D1D8D" w:rsidRDefault="00A92CEB">
      <w:pPr>
        <w:pStyle w:val="ListParagraph"/>
        <w:tabs>
          <w:tab w:val="left" w:pos="920"/>
        </w:tabs>
        <w:spacing w:before="140"/>
        <w:ind w:left="0" w:firstLine="0"/>
        <w:sectPr w:rsidR="00A92CEB" w:rsidRPr="005D1D8D">
          <w:pgSz w:w="11910" w:h="16840"/>
          <w:pgMar w:top="2720" w:right="860" w:bottom="1440" w:left="880" w:header="0" w:footer="1242" w:gutter="0"/>
          <w:cols w:space="720"/>
        </w:sectPr>
      </w:pPr>
    </w:p>
    <w:p w14:paraId="575D9738" w14:textId="150E95FA" w:rsidR="00A92CEB" w:rsidRPr="005D1D8D" w:rsidRDefault="00327A12">
      <w:pPr>
        <w:pStyle w:val="ListParagraph"/>
        <w:tabs>
          <w:tab w:val="left" w:pos="920"/>
        </w:tabs>
        <w:spacing w:before="140"/>
        <w:ind w:left="0" w:firstLine="0"/>
      </w:pPr>
      <w:r w:rsidRPr="00327A12">
        <w:rPr>
          <w:noProof/>
        </w:rPr>
        <w:lastRenderedPageBreak/>
        <w:drawing>
          <wp:inline distT="0" distB="0" distL="0" distR="0" wp14:anchorId="132F9718" wp14:editId="76DDC4A0">
            <wp:extent cx="6457950" cy="3491230"/>
            <wp:effectExtent l="0" t="0" r="0" b="0"/>
            <wp:docPr id="1435465743"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457950" cy="3491230"/>
                    </a:xfrm>
                    <a:prstGeom prst="rect">
                      <a:avLst/>
                    </a:prstGeom>
                    <a:noFill/>
                    <a:ln>
                      <a:noFill/>
                    </a:ln>
                  </pic:spPr>
                </pic:pic>
              </a:graphicData>
            </a:graphic>
          </wp:inline>
        </w:drawing>
      </w:r>
    </w:p>
    <w:p w14:paraId="758B1400" w14:textId="77777777" w:rsidR="00A92CEB" w:rsidRPr="005D1D8D" w:rsidRDefault="00A92CEB" w:rsidP="00634776">
      <w:pPr>
        <w:tabs>
          <w:tab w:val="left" w:pos="920"/>
        </w:tabs>
        <w:spacing w:before="140"/>
      </w:pPr>
    </w:p>
    <w:p w14:paraId="738B28A0" w14:textId="563087A0" w:rsidR="00A92CEB" w:rsidRPr="005D1D8D" w:rsidRDefault="00327A12">
      <w:pPr>
        <w:pStyle w:val="ListParagraph"/>
        <w:tabs>
          <w:tab w:val="left" w:pos="920"/>
        </w:tabs>
        <w:spacing w:before="140"/>
        <w:ind w:left="0" w:firstLine="0"/>
        <w:sectPr w:rsidR="00A92CEB" w:rsidRPr="005D1D8D">
          <w:pgSz w:w="11910" w:h="16840"/>
          <w:pgMar w:top="2720" w:right="860" w:bottom="1440" w:left="880" w:header="0" w:footer="1242" w:gutter="0"/>
          <w:cols w:space="720"/>
        </w:sectPr>
      </w:pPr>
      <w:r w:rsidRPr="00327A12">
        <w:rPr>
          <w:noProof/>
        </w:rPr>
        <w:drawing>
          <wp:inline distT="0" distB="0" distL="0" distR="0" wp14:anchorId="1BE2745B" wp14:editId="5AD9F6CC">
            <wp:extent cx="6457950" cy="3506470"/>
            <wp:effectExtent l="0" t="0" r="0" b="0"/>
            <wp:docPr id="1495252014"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457950" cy="3506470"/>
                    </a:xfrm>
                    <a:prstGeom prst="rect">
                      <a:avLst/>
                    </a:prstGeom>
                    <a:noFill/>
                    <a:ln>
                      <a:noFill/>
                    </a:ln>
                  </pic:spPr>
                </pic:pic>
              </a:graphicData>
            </a:graphic>
          </wp:inline>
        </w:drawing>
      </w:r>
    </w:p>
    <w:p w14:paraId="3CA2803B" w14:textId="43E6C42D" w:rsidR="00A92CEB" w:rsidRPr="005D1D8D" w:rsidRDefault="00234B9E">
      <w:pPr>
        <w:pStyle w:val="ListParagraph"/>
        <w:tabs>
          <w:tab w:val="left" w:pos="920"/>
        </w:tabs>
        <w:spacing w:before="140"/>
        <w:ind w:left="0" w:firstLine="0"/>
      </w:pPr>
      <w:r w:rsidRPr="00234B9E">
        <w:rPr>
          <w:noProof/>
        </w:rPr>
        <w:lastRenderedPageBreak/>
        <w:drawing>
          <wp:inline distT="0" distB="0" distL="0" distR="0" wp14:anchorId="3C370AE2" wp14:editId="3BDAFAF2">
            <wp:extent cx="6457950" cy="3462655"/>
            <wp:effectExtent l="0" t="0" r="0" b="4445"/>
            <wp:docPr id="202385811"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457950" cy="3462655"/>
                    </a:xfrm>
                    <a:prstGeom prst="rect">
                      <a:avLst/>
                    </a:prstGeom>
                    <a:noFill/>
                    <a:ln>
                      <a:noFill/>
                    </a:ln>
                  </pic:spPr>
                </pic:pic>
              </a:graphicData>
            </a:graphic>
          </wp:inline>
        </w:drawing>
      </w:r>
    </w:p>
    <w:p w14:paraId="3CA02FC2" w14:textId="77777777" w:rsidR="00A92CEB" w:rsidRPr="005D1D8D" w:rsidRDefault="00A92CEB">
      <w:pPr>
        <w:pStyle w:val="ListParagraph"/>
        <w:tabs>
          <w:tab w:val="left" w:pos="920"/>
        </w:tabs>
        <w:spacing w:before="140"/>
        <w:ind w:left="0" w:firstLine="0"/>
      </w:pPr>
    </w:p>
    <w:p w14:paraId="68550B74" w14:textId="0847B06F" w:rsidR="00A92CEB" w:rsidRPr="005D1D8D" w:rsidRDefault="00234B9E">
      <w:pPr>
        <w:pStyle w:val="ListParagraph"/>
        <w:tabs>
          <w:tab w:val="left" w:pos="920"/>
        </w:tabs>
        <w:spacing w:before="140"/>
        <w:ind w:left="0" w:firstLine="0"/>
        <w:sectPr w:rsidR="00A92CEB" w:rsidRPr="005D1D8D">
          <w:pgSz w:w="11910" w:h="16840"/>
          <w:pgMar w:top="2720" w:right="860" w:bottom="1440" w:left="880" w:header="0" w:footer="1242" w:gutter="0"/>
          <w:cols w:space="720"/>
        </w:sectPr>
      </w:pPr>
      <w:r w:rsidRPr="00234B9E">
        <w:rPr>
          <w:noProof/>
        </w:rPr>
        <w:drawing>
          <wp:inline distT="0" distB="0" distL="0" distR="0" wp14:anchorId="73033DA3" wp14:editId="13D70B58">
            <wp:extent cx="6457950" cy="3522345"/>
            <wp:effectExtent l="0" t="0" r="0" b="1905"/>
            <wp:docPr id="668016294"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457950" cy="3522345"/>
                    </a:xfrm>
                    <a:prstGeom prst="rect">
                      <a:avLst/>
                    </a:prstGeom>
                    <a:noFill/>
                    <a:ln>
                      <a:noFill/>
                    </a:ln>
                  </pic:spPr>
                </pic:pic>
              </a:graphicData>
            </a:graphic>
          </wp:inline>
        </w:drawing>
      </w:r>
    </w:p>
    <w:p w14:paraId="21A54326" w14:textId="6FAF2F0C" w:rsidR="00A92CEB" w:rsidRPr="005D1D8D" w:rsidRDefault="00975B2F">
      <w:pPr>
        <w:pStyle w:val="ListParagraph"/>
        <w:tabs>
          <w:tab w:val="left" w:pos="920"/>
        </w:tabs>
        <w:spacing w:before="140"/>
        <w:ind w:left="0" w:firstLine="0"/>
      </w:pPr>
      <w:r w:rsidRPr="00975B2F">
        <w:rPr>
          <w:noProof/>
        </w:rPr>
        <w:lastRenderedPageBreak/>
        <w:drawing>
          <wp:inline distT="0" distB="0" distL="0" distR="0" wp14:anchorId="75A9567E" wp14:editId="0B2B3684">
            <wp:extent cx="6457950" cy="3503930"/>
            <wp:effectExtent l="0" t="0" r="0" b="1270"/>
            <wp:docPr id="1092677965"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457950" cy="3503930"/>
                    </a:xfrm>
                    <a:prstGeom prst="rect">
                      <a:avLst/>
                    </a:prstGeom>
                    <a:noFill/>
                    <a:ln>
                      <a:noFill/>
                    </a:ln>
                  </pic:spPr>
                </pic:pic>
              </a:graphicData>
            </a:graphic>
          </wp:inline>
        </w:drawing>
      </w:r>
    </w:p>
    <w:p w14:paraId="39D0F4AA" w14:textId="01DC167D" w:rsidR="00EA68E5" w:rsidRDefault="002C0B16" w:rsidP="002C0B16">
      <w:pPr>
        <w:pStyle w:val="ListParagraph"/>
        <w:tabs>
          <w:tab w:val="left" w:pos="920"/>
          <w:tab w:val="left" w:pos="4164"/>
        </w:tabs>
        <w:spacing w:before="140"/>
        <w:ind w:left="1080" w:firstLine="0"/>
        <w:rPr>
          <w:sz w:val="20"/>
          <w:szCs w:val="20"/>
        </w:rPr>
      </w:pPr>
      <w:r>
        <w:rPr>
          <w:sz w:val="40"/>
          <w:szCs w:val="40"/>
        </w:rPr>
        <w:tab/>
      </w:r>
    </w:p>
    <w:p w14:paraId="0CFB5E6C" w14:textId="77777777" w:rsidR="002C0B16" w:rsidRPr="002C0B16" w:rsidRDefault="002C0B16" w:rsidP="002C0B16">
      <w:pPr>
        <w:pStyle w:val="ListParagraph"/>
        <w:tabs>
          <w:tab w:val="left" w:pos="920"/>
          <w:tab w:val="left" w:pos="4164"/>
        </w:tabs>
        <w:spacing w:before="140"/>
        <w:ind w:left="1080" w:firstLine="0"/>
        <w:rPr>
          <w:sz w:val="20"/>
          <w:szCs w:val="20"/>
        </w:rPr>
      </w:pPr>
    </w:p>
    <w:p w14:paraId="29972364" w14:textId="77777777" w:rsidR="005946A8" w:rsidRDefault="005946A8" w:rsidP="005946A8">
      <w:pPr>
        <w:pStyle w:val="ListParagraph"/>
        <w:tabs>
          <w:tab w:val="left" w:pos="920"/>
        </w:tabs>
        <w:spacing w:before="140"/>
        <w:jc w:val="center"/>
        <w:rPr>
          <w:sz w:val="44"/>
          <w:szCs w:val="44"/>
        </w:rPr>
      </w:pPr>
      <w:r w:rsidRPr="005946A8">
        <w:rPr>
          <w:sz w:val="44"/>
          <w:szCs w:val="44"/>
        </w:rPr>
        <w:t>How to Run the Project:</w:t>
      </w:r>
    </w:p>
    <w:p w14:paraId="26358347" w14:textId="77777777" w:rsidR="005946A8" w:rsidRDefault="005946A8" w:rsidP="005946A8">
      <w:pPr>
        <w:pStyle w:val="ListParagraph"/>
        <w:tabs>
          <w:tab w:val="left" w:pos="920"/>
        </w:tabs>
        <w:spacing w:before="140"/>
        <w:jc w:val="center"/>
      </w:pPr>
    </w:p>
    <w:p w14:paraId="2CDF8912" w14:textId="0DB86515" w:rsidR="005946A8" w:rsidRPr="002C0B16" w:rsidRDefault="005946A8" w:rsidP="000731B6">
      <w:pPr>
        <w:pStyle w:val="ListParagraph"/>
        <w:numPr>
          <w:ilvl w:val="0"/>
          <w:numId w:val="24"/>
        </w:numPr>
        <w:tabs>
          <w:tab w:val="left" w:pos="920"/>
        </w:tabs>
        <w:spacing w:before="140"/>
      </w:pPr>
      <w:r w:rsidRPr="002C0B16">
        <w:t>This is a Java desktop application developed using NetBeans 12.6 and Java JDK</w:t>
      </w:r>
      <w:r w:rsidR="002C0B16" w:rsidRPr="002C0B16">
        <w:t xml:space="preserve"> </w:t>
      </w:r>
      <w:r w:rsidRPr="002C0B16">
        <w:t>8. The application also requires the following libraries:</w:t>
      </w:r>
    </w:p>
    <w:p w14:paraId="35CCAEF8" w14:textId="0480F253" w:rsidR="005946A8" w:rsidRPr="002C0B16" w:rsidRDefault="00117E2B" w:rsidP="00117E2B">
      <w:pPr>
        <w:pStyle w:val="ListParagraph"/>
        <w:numPr>
          <w:ilvl w:val="0"/>
          <w:numId w:val="25"/>
        </w:numPr>
        <w:tabs>
          <w:tab w:val="left" w:pos="920"/>
        </w:tabs>
        <w:spacing w:before="140"/>
      </w:pPr>
      <w:r>
        <w:rPr>
          <w:sz w:val="24"/>
          <w:szCs w:val="24"/>
        </w:rPr>
        <w:t xml:space="preserve">   </w:t>
      </w:r>
      <w:r w:rsidR="005946A8" w:rsidRPr="002C0B16">
        <w:t>jcalendar-1.4</w:t>
      </w:r>
    </w:p>
    <w:p w14:paraId="11B0FD43" w14:textId="48178EF2" w:rsidR="005946A8" w:rsidRPr="002C0B16" w:rsidRDefault="005946A8" w:rsidP="00117E2B">
      <w:pPr>
        <w:pStyle w:val="ListParagraph"/>
        <w:numPr>
          <w:ilvl w:val="0"/>
          <w:numId w:val="25"/>
        </w:numPr>
        <w:tabs>
          <w:tab w:val="left" w:pos="920"/>
        </w:tabs>
        <w:spacing w:before="140"/>
      </w:pPr>
      <w:r w:rsidRPr="002C0B16">
        <w:t>jgoodies-common-1.2.0</w:t>
      </w:r>
    </w:p>
    <w:p w14:paraId="26479A10" w14:textId="6DF64C43" w:rsidR="005946A8" w:rsidRPr="002C0B16" w:rsidRDefault="005946A8" w:rsidP="00117E2B">
      <w:pPr>
        <w:pStyle w:val="ListParagraph"/>
        <w:numPr>
          <w:ilvl w:val="0"/>
          <w:numId w:val="25"/>
        </w:numPr>
        <w:tabs>
          <w:tab w:val="left" w:pos="920"/>
        </w:tabs>
        <w:spacing w:before="140"/>
      </w:pPr>
      <w:r w:rsidRPr="002C0B16">
        <w:t>jgoodies-looks-2.4.1</w:t>
      </w:r>
    </w:p>
    <w:p w14:paraId="00B7CA97" w14:textId="10308E9F" w:rsidR="005946A8" w:rsidRPr="002C0B16" w:rsidRDefault="005946A8" w:rsidP="00117E2B">
      <w:pPr>
        <w:pStyle w:val="ListParagraph"/>
        <w:numPr>
          <w:ilvl w:val="0"/>
          <w:numId w:val="25"/>
        </w:numPr>
        <w:tabs>
          <w:tab w:val="left" w:pos="920"/>
        </w:tabs>
        <w:spacing w:before="140"/>
      </w:pPr>
      <w:r w:rsidRPr="002C0B16">
        <w:t>junit-4.6</w:t>
      </w:r>
    </w:p>
    <w:p w14:paraId="0732CA46" w14:textId="75420687" w:rsidR="005946A8" w:rsidRPr="002C0B16" w:rsidRDefault="005946A8" w:rsidP="00F45BCE">
      <w:pPr>
        <w:pStyle w:val="ListParagraph"/>
        <w:numPr>
          <w:ilvl w:val="0"/>
          <w:numId w:val="24"/>
        </w:numPr>
        <w:tabs>
          <w:tab w:val="left" w:pos="920"/>
        </w:tabs>
        <w:spacing w:before="140"/>
      </w:pPr>
      <w:r w:rsidRPr="002C0B16">
        <w:t>mysql-connector-java-8.0.23</w:t>
      </w:r>
    </w:p>
    <w:p w14:paraId="428687B4" w14:textId="0230FC69" w:rsidR="005946A8" w:rsidRPr="002C0B16" w:rsidRDefault="005946A8" w:rsidP="00234114">
      <w:pPr>
        <w:pStyle w:val="ListParagraph"/>
        <w:tabs>
          <w:tab w:val="left" w:pos="920"/>
        </w:tabs>
        <w:spacing w:before="140"/>
        <w:ind w:left="1710" w:firstLine="0"/>
      </w:pPr>
      <w:r w:rsidRPr="002C0B16">
        <w:t>Required Tools and Servers:</w:t>
      </w:r>
    </w:p>
    <w:p w14:paraId="0DBBF3C2" w14:textId="78C9C1B4" w:rsidR="005946A8" w:rsidRPr="002C0B16" w:rsidRDefault="005946A8" w:rsidP="00EE24DF">
      <w:pPr>
        <w:pStyle w:val="ListParagraph"/>
        <w:numPr>
          <w:ilvl w:val="0"/>
          <w:numId w:val="24"/>
        </w:numPr>
        <w:tabs>
          <w:tab w:val="left" w:pos="920"/>
        </w:tabs>
        <w:spacing w:before="140"/>
      </w:pPr>
      <w:r w:rsidRPr="002C0B16">
        <w:t>XAMPP Server (to run MySQL database)</w:t>
      </w:r>
    </w:p>
    <w:p w14:paraId="03726B61" w14:textId="2E82E227" w:rsidR="005946A8" w:rsidRPr="002C0B16" w:rsidRDefault="005946A8" w:rsidP="00EE24DF">
      <w:pPr>
        <w:pStyle w:val="ListParagraph"/>
        <w:numPr>
          <w:ilvl w:val="0"/>
          <w:numId w:val="24"/>
        </w:numPr>
        <w:tabs>
          <w:tab w:val="left" w:pos="920"/>
        </w:tabs>
        <w:spacing w:before="140"/>
      </w:pPr>
      <w:r w:rsidRPr="002C0B16">
        <w:t>MySQL Database (create the required database using the provided .</w:t>
      </w:r>
      <w:proofErr w:type="spellStart"/>
      <w:r w:rsidRPr="002C0B16">
        <w:t>sql</w:t>
      </w:r>
      <w:proofErr w:type="spellEnd"/>
      <w:r w:rsidRPr="002C0B16">
        <w:t xml:space="preserve"> file)</w:t>
      </w:r>
    </w:p>
    <w:p w14:paraId="578E1592" w14:textId="3F5E31F5" w:rsidR="005946A8" w:rsidRPr="002C0B16" w:rsidRDefault="005946A8" w:rsidP="00EE24DF">
      <w:pPr>
        <w:pStyle w:val="ListParagraph"/>
        <w:numPr>
          <w:ilvl w:val="0"/>
          <w:numId w:val="24"/>
        </w:numPr>
        <w:tabs>
          <w:tab w:val="left" w:pos="920"/>
        </w:tabs>
        <w:spacing w:before="140"/>
      </w:pPr>
      <w:r w:rsidRPr="002C0B16">
        <w:t>Apache Tomcat (if needed for any servlet or future web integration)</w:t>
      </w:r>
    </w:p>
    <w:p w14:paraId="00DE57C3" w14:textId="77777777" w:rsidR="005946A8" w:rsidRPr="002C0B16" w:rsidRDefault="005946A8" w:rsidP="001E1C33">
      <w:pPr>
        <w:pStyle w:val="ListParagraph"/>
        <w:tabs>
          <w:tab w:val="left" w:pos="920"/>
        </w:tabs>
        <w:spacing w:before="140"/>
      </w:pPr>
    </w:p>
    <w:p w14:paraId="6CD97F85" w14:textId="77777777" w:rsidR="005946A8" w:rsidRPr="001E1C33" w:rsidRDefault="005946A8" w:rsidP="005946A8">
      <w:pPr>
        <w:pStyle w:val="ListParagraph"/>
        <w:tabs>
          <w:tab w:val="left" w:pos="920"/>
        </w:tabs>
        <w:spacing w:before="140"/>
        <w:jc w:val="center"/>
        <w:rPr>
          <w:sz w:val="18"/>
          <w:szCs w:val="18"/>
        </w:rPr>
      </w:pPr>
    </w:p>
    <w:p w14:paraId="50942604" w14:textId="77777777" w:rsidR="007F2430" w:rsidRDefault="007F2430" w:rsidP="00964452">
      <w:pPr>
        <w:pStyle w:val="ListParagraph"/>
        <w:tabs>
          <w:tab w:val="left" w:pos="920"/>
        </w:tabs>
        <w:spacing w:before="140"/>
        <w:jc w:val="center"/>
        <w:rPr>
          <w:sz w:val="40"/>
          <w:szCs w:val="40"/>
        </w:rPr>
      </w:pPr>
    </w:p>
    <w:p w14:paraId="235A9F62" w14:textId="71B53A8D" w:rsidR="005946A8" w:rsidRDefault="005946A8" w:rsidP="00964452">
      <w:pPr>
        <w:pStyle w:val="ListParagraph"/>
        <w:tabs>
          <w:tab w:val="left" w:pos="920"/>
        </w:tabs>
        <w:spacing w:before="140"/>
        <w:jc w:val="center"/>
        <w:rPr>
          <w:sz w:val="40"/>
          <w:szCs w:val="40"/>
        </w:rPr>
      </w:pPr>
      <w:r w:rsidRPr="007F2430">
        <w:rPr>
          <w:sz w:val="40"/>
          <w:szCs w:val="40"/>
        </w:rPr>
        <w:t>Steps to Run</w:t>
      </w:r>
    </w:p>
    <w:p w14:paraId="6FCA0370" w14:textId="77777777" w:rsidR="007F2430" w:rsidRPr="007F2430" w:rsidRDefault="007F2430" w:rsidP="00964452">
      <w:pPr>
        <w:pStyle w:val="ListParagraph"/>
        <w:tabs>
          <w:tab w:val="left" w:pos="920"/>
        </w:tabs>
        <w:spacing w:before="140"/>
        <w:jc w:val="center"/>
        <w:rPr>
          <w:sz w:val="40"/>
          <w:szCs w:val="40"/>
        </w:rPr>
      </w:pPr>
    </w:p>
    <w:p w14:paraId="3A9F28AE" w14:textId="77777777" w:rsidR="00964452" w:rsidRPr="00964452" w:rsidRDefault="00964452" w:rsidP="00964452">
      <w:pPr>
        <w:pStyle w:val="ListParagraph"/>
        <w:tabs>
          <w:tab w:val="left" w:pos="920"/>
        </w:tabs>
        <w:spacing w:before="140"/>
        <w:jc w:val="center"/>
        <w:rPr>
          <w:sz w:val="24"/>
          <w:szCs w:val="24"/>
        </w:rPr>
      </w:pPr>
    </w:p>
    <w:p w14:paraId="5304737C" w14:textId="4D3E3081" w:rsidR="005946A8" w:rsidRDefault="005946A8" w:rsidP="007F2430">
      <w:pPr>
        <w:pStyle w:val="ListParagraph"/>
        <w:tabs>
          <w:tab w:val="left" w:pos="920"/>
        </w:tabs>
        <w:spacing w:before="140"/>
      </w:pPr>
      <w:r>
        <w:t>1. Set up the database</w:t>
      </w:r>
    </w:p>
    <w:p w14:paraId="63B7DE1E" w14:textId="44908D06" w:rsidR="005946A8" w:rsidRDefault="005946A8" w:rsidP="007F2430">
      <w:pPr>
        <w:pStyle w:val="ListParagraph"/>
        <w:tabs>
          <w:tab w:val="left" w:pos="920"/>
        </w:tabs>
        <w:spacing w:before="140"/>
      </w:pPr>
      <w:r>
        <w:t>Start XAMPP and run the MySQL server.</w:t>
      </w:r>
    </w:p>
    <w:p w14:paraId="3452B616" w14:textId="30CDFE29" w:rsidR="005946A8" w:rsidRDefault="005946A8" w:rsidP="007F2430">
      <w:pPr>
        <w:pStyle w:val="ListParagraph"/>
        <w:tabs>
          <w:tab w:val="left" w:pos="920"/>
        </w:tabs>
        <w:spacing w:before="140"/>
      </w:pPr>
      <w:r>
        <w:t>Import the provided .</w:t>
      </w:r>
      <w:proofErr w:type="spellStart"/>
      <w:r>
        <w:t>sql</w:t>
      </w:r>
      <w:proofErr w:type="spellEnd"/>
      <w:r>
        <w:t xml:space="preserve"> file to create the database</w:t>
      </w:r>
    </w:p>
    <w:p w14:paraId="2FC22C2E" w14:textId="3E9035AE" w:rsidR="005946A8" w:rsidRDefault="005946A8" w:rsidP="007F2430">
      <w:pPr>
        <w:pStyle w:val="ListParagraph"/>
        <w:tabs>
          <w:tab w:val="left" w:pos="920"/>
        </w:tabs>
        <w:spacing w:before="140"/>
      </w:pPr>
      <w:r>
        <w:t>Update database credentials in the project if needed.</w:t>
      </w:r>
    </w:p>
    <w:p w14:paraId="0CEE4AD9" w14:textId="7AF74147" w:rsidR="005946A8" w:rsidRDefault="005946A8" w:rsidP="007F2430">
      <w:pPr>
        <w:pStyle w:val="ListParagraph"/>
        <w:tabs>
          <w:tab w:val="left" w:pos="920"/>
        </w:tabs>
        <w:spacing w:before="140"/>
      </w:pPr>
      <w:r>
        <w:t>2. Run via NetBeans ID</w:t>
      </w:r>
      <w:r w:rsidR="00C820E4">
        <w:t xml:space="preserve"> 12.6 </w:t>
      </w:r>
      <w:r>
        <w:t>E:</w:t>
      </w:r>
    </w:p>
    <w:p w14:paraId="7A289F06" w14:textId="4D3BC049" w:rsidR="005946A8" w:rsidRDefault="005946A8" w:rsidP="007F2430">
      <w:pPr>
        <w:pStyle w:val="ListParagraph"/>
        <w:tabs>
          <w:tab w:val="left" w:pos="920"/>
        </w:tabs>
        <w:spacing w:before="140"/>
      </w:pPr>
      <w:r>
        <w:t>Open the project in NetBeans 12.6.</w:t>
      </w:r>
    </w:p>
    <w:p w14:paraId="06BF2FEC" w14:textId="11572A02" w:rsidR="005946A8" w:rsidRDefault="005946A8" w:rsidP="007F2430">
      <w:pPr>
        <w:pStyle w:val="ListParagraph"/>
        <w:tabs>
          <w:tab w:val="left" w:pos="920"/>
        </w:tabs>
        <w:spacing w:before="140"/>
      </w:pPr>
      <w:r>
        <w:t>Make sure all required libraries are added to the project.</w:t>
      </w:r>
    </w:p>
    <w:p w14:paraId="218F5567" w14:textId="7AA30B31" w:rsidR="005946A8" w:rsidRDefault="005946A8" w:rsidP="007F2430">
      <w:pPr>
        <w:pStyle w:val="ListParagraph"/>
        <w:tabs>
          <w:tab w:val="left" w:pos="920"/>
        </w:tabs>
        <w:spacing w:before="140"/>
      </w:pPr>
      <w:r>
        <w:t>Compile the project.</w:t>
      </w:r>
    </w:p>
    <w:p w14:paraId="6BB9647D" w14:textId="314C2161" w:rsidR="005946A8" w:rsidRDefault="005946A8" w:rsidP="007F2430">
      <w:pPr>
        <w:pStyle w:val="ListParagraph"/>
        <w:tabs>
          <w:tab w:val="left" w:pos="920"/>
        </w:tabs>
        <w:spacing w:before="140"/>
      </w:pPr>
      <w:r>
        <w:t>Click Run to start the application.</w:t>
      </w:r>
    </w:p>
    <w:p w14:paraId="3B384720" w14:textId="79B89E2B" w:rsidR="005946A8" w:rsidRDefault="005946A8" w:rsidP="007F2430">
      <w:pPr>
        <w:pStyle w:val="ListParagraph"/>
        <w:tabs>
          <w:tab w:val="left" w:pos="920"/>
        </w:tabs>
        <w:spacing w:before="140"/>
      </w:pPr>
      <w:r>
        <w:t>3. Run via Command Line (Optional):</w:t>
      </w:r>
    </w:p>
    <w:p w14:paraId="155DE2DC" w14:textId="7F3FD406" w:rsidR="005946A8" w:rsidRDefault="005946A8" w:rsidP="007F2430">
      <w:pPr>
        <w:pStyle w:val="ListParagraph"/>
        <w:tabs>
          <w:tab w:val="left" w:pos="920"/>
        </w:tabs>
        <w:spacing w:before="140"/>
      </w:pPr>
      <w:r>
        <w:t>Navigate to the project f</w:t>
      </w:r>
      <w:r w:rsidR="005F5733">
        <w:t>o</w:t>
      </w:r>
      <w:r>
        <w:t>lder containing .java files</w:t>
      </w:r>
    </w:p>
    <w:p w14:paraId="7899D538" w14:textId="5B9E789E" w:rsidR="005946A8" w:rsidRDefault="005946A8" w:rsidP="007F2430">
      <w:pPr>
        <w:pStyle w:val="ListParagraph"/>
        <w:tabs>
          <w:tab w:val="left" w:pos="920"/>
        </w:tabs>
        <w:spacing w:before="140"/>
      </w:pPr>
      <w:r>
        <w:t>Compile all files</w:t>
      </w:r>
    </w:p>
    <w:p w14:paraId="4E7D49F3" w14:textId="2E1C9E21" w:rsidR="005946A8" w:rsidRDefault="005946A8" w:rsidP="007F2430">
      <w:pPr>
        <w:pStyle w:val="ListParagraph"/>
        <w:tabs>
          <w:tab w:val="left" w:pos="920"/>
        </w:tabs>
        <w:spacing w:before="140"/>
      </w:pPr>
      <w:proofErr w:type="spellStart"/>
      <w:r>
        <w:t>javac</w:t>
      </w:r>
      <w:proofErr w:type="spellEnd"/>
      <w:r>
        <w:t xml:space="preserve"> *.java</w:t>
      </w:r>
    </w:p>
    <w:p w14:paraId="378AC30C" w14:textId="77777777" w:rsidR="005946A8" w:rsidRDefault="005946A8" w:rsidP="007F2430">
      <w:pPr>
        <w:pStyle w:val="ListParagraph"/>
        <w:tabs>
          <w:tab w:val="left" w:pos="920"/>
        </w:tabs>
        <w:spacing w:before="140"/>
      </w:pPr>
      <w:r>
        <w:t>Run the application:</w:t>
      </w:r>
    </w:p>
    <w:p w14:paraId="6169800B" w14:textId="77777777" w:rsidR="005946A8" w:rsidRDefault="005946A8" w:rsidP="007F2430">
      <w:pPr>
        <w:pStyle w:val="ListParagraph"/>
        <w:tabs>
          <w:tab w:val="left" w:pos="920"/>
        </w:tabs>
        <w:spacing w:before="140"/>
      </w:pPr>
    </w:p>
    <w:p w14:paraId="1069202E" w14:textId="64A56C59" w:rsidR="003B0C00" w:rsidRDefault="005946A8" w:rsidP="007F2430">
      <w:pPr>
        <w:pStyle w:val="ListParagraph"/>
        <w:tabs>
          <w:tab w:val="left" w:pos="920"/>
        </w:tabs>
        <w:spacing w:before="140"/>
      </w:pPr>
      <w:r>
        <w:t xml:space="preserve">java </w:t>
      </w:r>
      <w:proofErr w:type="spellStart"/>
      <w:r>
        <w:t>MainClassName</w:t>
      </w:r>
      <w:proofErr w:type="spellEnd"/>
      <w:r w:rsidR="005F5733">
        <w:t xml:space="preserve"> A_login.java</w:t>
      </w:r>
    </w:p>
    <w:p w14:paraId="5CDAA09A" w14:textId="3F426112" w:rsidR="002E7B88" w:rsidRPr="00AD51D5" w:rsidRDefault="002E7B88" w:rsidP="003B0C00">
      <w:pPr>
        <w:pStyle w:val="ListParagraph"/>
        <w:tabs>
          <w:tab w:val="left" w:pos="920"/>
        </w:tabs>
        <w:spacing w:before="140"/>
        <w:ind w:left="0" w:firstLine="0"/>
        <w:rPr>
          <w:rFonts w:ascii="Copperplate Gothic Bold" w:hAnsi="Copperplate Gothic Bold"/>
          <w:sz w:val="36"/>
          <w:szCs w:val="36"/>
        </w:rPr>
        <w:sectPr w:rsidR="002E7B88" w:rsidRPr="00AD51D5">
          <w:pgSz w:w="11910" w:h="16840"/>
          <w:pgMar w:top="2720" w:right="860" w:bottom="1440" w:left="880" w:header="0" w:footer="1242" w:gutter="0"/>
          <w:cols w:space="720"/>
        </w:sectPr>
      </w:pPr>
    </w:p>
    <w:p w14:paraId="5257F725" w14:textId="77777777" w:rsidR="00504304" w:rsidRPr="000B7E4C" w:rsidRDefault="00504304" w:rsidP="000B7E4C">
      <w:pPr>
        <w:tabs>
          <w:tab w:val="left" w:pos="920"/>
        </w:tabs>
        <w:spacing w:before="140"/>
        <w:rPr>
          <w:rFonts w:ascii="Copperplate Gothic Bold" w:hAnsi="Copperplate Gothic Bold"/>
          <w:color w:val="808080" w:themeColor="background1" w:themeShade="80"/>
        </w:rPr>
      </w:pPr>
    </w:p>
    <w:p w14:paraId="7D56B1C7" w14:textId="2E9EB740" w:rsidR="00220B01" w:rsidRPr="000B7E4C" w:rsidRDefault="002557E5" w:rsidP="000B7E4C">
      <w:pPr>
        <w:pStyle w:val="ListParagraph"/>
        <w:tabs>
          <w:tab w:val="left" w:pos="920"/>
        </w:tabs>
        <w:spacing w:before="140"/>
        <w:jc w:val="center"/>
        <w:rPr>
          <w:rFonts w:ascii="Copperplate Gothic Bold" w:hAnsi="Copperplate Gothic Bold"/>
          <w:color w:val="808080" w:themeColor="background1" w:themeShade="80"/>
          <w:sz w:val="48"/>
          <w:szCs w:val="48"/>
        </w:rPr>
      </w:pPr>
      <w:r w:rsidRPr="00063323">
        <w:rPr>
          <w:rFonts w:ascii="Copperplate Gothic Bold" w:hAnsi="Copperplate Gothic Bold"/>
          <w:color w:val="808080" w:themeColor="background1" w:themeShade="80"/>
          <w:sz w:val="48"/>
          <w:szCs w:val="48"/>
        </w:rPr>
        <w:t>Recognition</w:t>
      </w:r>
    </w:p>
    <w:p w14:paraId="50221EEB" w14:textId="53205296" w:rsidR="00504304" w:rsidRPr="000B7E4C" w:rsidRDefault="00441034" w:rsidP="000B7E4C">
      <w:pPr>
        <w:pStyle w:val="ListParagraph"/>
        <w:tabs>
          <w:tab w:val="left" w:pos="920"/>
        </w:tabs>
        <w:spacing w:before="140"/>
        <w:jc w:val="center"/>
        <w:rPr>
          <w:b/>
          <w:bCs/>
          <w:sz w:val="40"/>
          <w:szCs w:val="40"/>
          <w:lang w:val="en-IN"/>
        </w:rPr>
      </w:pPr>
      <w:r w:rsidRPr="00441034">
        <w:rPr>
          <w:rFonts w:ascii="Segoe UI Emoji" w:hAnsi="Segoe UI Emoji" w:cs="Segoe UI Emoji"/>
          <w:b/>
          <w:bCs/>
          <w:sz w:val="40"/>
          <w:szCs w:val="40"/>
          <w:lang w:val="en-IN"/>
        </w:rPr>
        <w:t>✈️</w:t>
      </w:r>
      <w:r w:rsidRPr="00441034">
        <w:rPr>
          <w:b/>
          <w:bCs/>
          <w:sz w:val="40"/>
          <w:szCs w:val="40"/>
          <w:lang w:val="en-IN"/>
        </w:rPr>
        <w:t xml:space="preserve"> </w:t>
      </w:r>
    </w:p>
    <w:p w14:paraId="4856B356" w14:textId="0D80C7BD" w:rsidR="00441034" w:rsidRPr="00441034" w:rsidRDefault="00220B01" w:rsidP="00220B01">
      <w:pPr>
        <w:pStyle w:val="ListParagraph"/>
        <w:tabs>
          <w:tab w:val="left" w:pos="920"/>
        </w:tabs>
        <w:spacing w:before="140"/>
        <w:rPr>
          <w:sz w:val="28"/>
          <w:szCs w:val="28"/>
          <w:lang w:val="en-IN"/>
        </w:rPr>
      </w:pPr>
      <w:r>
        <w:rPr>
          <w:sz w:val="28"/>
          <w:szCs w:val="28"/>
          <w:lang w:val="en-IN"/>
        </w:rPr>
        <w:t xml:space="preserve">            </w:t>
      </w:r>
      <w:r w:rsidR="00441034" w:rsidRPr="00441034">
        <w:rPr>
          <w:sz w:val="28"/>
          <w:szCs w:val="28"/>
          <w:lang w:val="en-IN"/>
        </w:rPr>
        <w:t xml:space="preserve">We extend our </w:t>
      </w:r>
      <w:r w:rsidR="00441034" w:rsidRPr="00441034">
        <w:rPr>
          <w:b/>
          <w:bCs/>
          <w:sz w:val="28"/>
          <w:szCs w:val="28"/>
          <w:lang w:val="en-IN"/>
        </w:rPr>
        <w:t>deepest sense of gratitude</w:t>
      </w:r>
      <w:r w:rsidR="00441034" w:rsidRPr="00441034">
        <w:rPr>
          <w:sz w:val="28"/>
          <w:szCs w:val="28"/>
          <w:lang w:val="en-IN"/>
        </w:rPr>
        <w:t xml:space="preserve"> to our esteemed guide </w:t>
      </w:r>
      <w:r w:rsidR="00441034" w:rsidRPr="00441034">
        <w:rPr>
          <w:b/>
          <w:bCs/>
          <w:sz w:val="28"/>
          <w:szCs w:val="28"/>
          <w:lang w:val="en-IN"/>
        </w:rPr>
        <w:t>Mr. Chirag Jadav</w:t>
      </w:r>
      <w:r w:rsidR="00441034" w:rsidRPr="00441034">
        <w:rPr>
          <w:sz w:val="28"/>
          <w:szCs w:val="28"/>
          <w:lang w:val="en-IN"/>
        </w:rPr>
        <w:t>, whose constant support, patient guidance, and valuable insights have been the driving force behind the successful completion of this project. His unwavering encouragement, expert advice, and inspiring mentorship not only helped us overcome challenges but also motivated us to strive for excellence at every stage of development. His keen interest and belief in our abilities provided us with the confidence to transform our ideas into reality.</w:t>
      </w:r>
    </w:p>
    <w:p w14:paraId="412ABACA" w14:textId="0F5E4DF6" w:rsidR="00441034" w:rsidRPr="00441034" w:rsidRDefault="00C07EAC" w:rsidP="00220B01">
      <w:pPr>
        <w:pStyle w:val="ListParagraph"/>
        <w:tabs>
          <w:tab w:val="left" w:pos="920"/>
        </w:tabs>
        <w:spacing w:before="140"/>
        <w:rPr>
          <w:sz w:val="28"/>
          <w:szCs w:val="28"/>
          <w:lang w:val="en-IN"/>
        </w:rPr>
      </w:pPr>
      <w:r>
        <w:rPr>
          <w:sz w:val="28"/>
          <w:szCs w:val="28"/>
          <w:lang w:val="en-IN"/>
        </w:rPr>
        <w:t xml:space="preserve">           </w:t>
      </w:r>
      <w:r w:rsidR="00441034" w:rsidRPr="00441034">
        <w:rPr>
          <w:sz w:val="28"/>
          <w:szCs w:val="28"/>
          <w:lang w:val="en-IN"/>
        </w:rPr>
        <w:t xml:space="preserve">We are equally grateful to </w:t>
      </w:r>
      <w:r w:rsidR="00441034" w:rsidRPr="00441034">
        <w:rPr>
          <w:b/>
          <w:bCs/>
          <w:sz w:val="28"/>
          <w:szCs w:val="28"/>
          <w:lang w:val="en-IN"/>
        </w:rPr>
        <w:t>Mr. Bharat Solanki (Faculty)</w:t>
      </w:r>
      <w:r w:rsidR="00441034" w:rsidRPr="00441034">
        <w:rPr>
          <w:sz w:val="28"/>
          <w:szCs w:val="28"/>
          <w:lang w:val="en-IN"/>
        </w:rPr>
        <w:t xml:space="preserve"> for his thoughtful suggestions, constructive feedback, and inspiring words of motivation. His valuable inputs, timely guidance, and enthusiastic support added immense value to the overall quality of this project and enriched our learning experience beyond the classroom.</w:t>
      </w:r>
    </w:p>
    <w:p w14:paraId="1F4CBB57" w14:textId="0FB77311" w:rsidR="00441034" w:rsidRPr="00441034" w:rsidRDefault="00C07EAC" w:rsidP="00220B01">
      <w:pPr>
        <w:pStyle w:val="ListParagraph"/>
        <w:tabs>
          <w:tab w:val="left" w:pos="920"/>
        </w:tabs>
        <w:spacing w:before="140"/>
        <w:rPr>
          <w:sz w:val="28"/>
          <w:szCs w:val="28"/>
          <w:lang w:val="en-IN"/>
        </w:rPr>
      </w:pPr>
      <w:r>
        <w:rPr>
          <w:sz w:val="28"/>
          <w:szCs w:val="28"/>
          <w:lang w:val="en-IN"/>
        </w:rPr>
        <w:t xml:space="preserve">           </w:t>
      </w:r>
      <w:r w:rsidR="00441034" w:rsidRPr="00441034">
        <w:rPr>
          <w:sz w:val="28"/>
          <w:szCs w:val="28"/>
          <w:lang w:val="en-IN"/>
        </w:rPr>
        <w:t xml:space="preserve">Finally, we, the </w:t>
      </w:r>
      <w:r w:rsidR="00441034" w:rsidRPr="00441034">
        <w:rPr>
          <w:b/>
          <w:bCs/>
          <w:sz w:val="28"/>
          <w:szCs w:val="28"/>
          <w:lang w:val="en-IN"/>
        </w:rPr>
        <w:t xml:space="preserve">development team – </w:t>
      </w:r>
      <w:proofErr w:type="spellStart"/>
      <w:r w:rsidR="00441034" w:rsidRPr="00441034">
        <w:rPr>
          <w:b/>
          <w:bCs/>
          <w:sz w:val="28"/>
          <w:szCs w:val="28"/>
          <w:lang w:val="en-IN"/>
        </w:rPr>
        <w:t>Belim</w:t>
      </w:r>
      <w:proofErr w:type="spellEnd"/>
      <w:r w:rsidR="00441034" w:rsidRPr="00441034">
        <w:rPr>
          <w:b/>
          <w:bCs/>
          <w:sz w:val="28"/>
          <w:szCs w:val="28"/>
          <w:lang w:val="en-IN"/>
        </w:rPr>
        <w:t xml:space="preserve"> </w:t>
      </w:r>
      <w:proofErr w:type="spellStart"/>
      <w:r w:rsidR="00441034" w:rsidRPr="00441034">
        <w:rPr>
          <w:b/>
          <w:bCs/>
          <w:sz w:val="28"/>
          <w:szCs w:val="28"/>
          <w:lang w:val="en-IN"/>
        </w:rPr>
        <w:t>Nizamudin</w:t>
      </w:r>
      <w:proofErr w:type="spellEnd"/>
      <w:r w:rsidR="00441034" w:rsidRPr="00441034">
        <w:rPr>
          <w:b/>
          <w:bCs/>
          <w:sz w:val="28"/>
          <w:szCs w:val="28"/>
          <w:lang w:val="en-IN"/>
        </w:rPr>
        <w:t xml:space="preserve">, Aadil Khan, and </w:t>
      </w:r>
      <w:proofErr w:type="spellStart"/>
      <w:r w:rsidR="00441034" w:rsidRPr="00441034">
        <w:rPr>
          <w:b/>
          <w:bCs/>
          <w:sz w:val="28"/>
          <w:szCs w:val="28"/>
          <w:lang w:val="en-IN"/>
        </w:rPr>
        <w:t>Bhikari</w:t>
      </w:r>
      <w:proofErr w:type="spellEnd"/>
      <w:r w:rsidR="00441034" w:rsidRPr="00441034">
        <w:rPr>
          <w:b/>
          <w:bCs/>
          <w:sz w:val="28"/>
          <w:szCs w:val="28"/>
          <w:lang w:val="en-IN"/>
        </w:rPr>
        <w:t xml:space="preserve"> Adnan</w:t>
      </w:r>
      <w:r w:rsidR="00441034" w:rsidRPr="00441034">
        <w:rPr>
          <w:sz w:val="28"/>
          <w:szCs w:val="28"/>
          <w:lang w:val="en-IN"/>
        </w:rPr>
        <w:t xml:space="preserve">, take immense pride and joy in presenting this project titled </w:t>
      </w:r>
      <w:r w:rsidR="00441034" w:rsidRPr="00441034">
        <w:rPr>
          <w:b/>
          <w:bCs/>
          <w:sz w:val="28"/>
          <w:szCs w:val="28"/>
          <w:lang w:val="en-IN"/>
        </w:rPr>
        <w:t>“A.N. Wings Airline Management System – Your Sky, Our Wings.”</w:t>
      </w:r>
      <w:r w:rsidR="00441034" w:rsidRPr="00441034">
        <w:rPr>
          <w:sz w:val="28"/>
          <w:szCs w:val="28"/>
          <w:lang w:val="en-IN"/>
        </w:rPr>
        <w:t xml:space="preserve"> This project is not only a reflection of our hard work, dedication, and creativity, but also a testament to the priceless guidance and encouragement we have received from our respected mentors. We sincerely hope that our efforts will meet your expectations and serve as a meaningful contribution to the field of airline management solutions.</w:t>
      </w:r>
    </w:p>
    <w:p w14:paraId="4B8DBEDC" w14:textId="77777777" w:rsidR="00A92CEB" w:rsidRPr="00063323" w:rsidRDefault="00A92CEB" w:rsidP="00220B01">
      <w:pPr>
        <w:pStyle w:val="ListParagraph"/>
        <w:tabs>
          <w:tab w:val="left" w:pos="920"/>
        </w:tabs>
        <w:spacing w:before="140"/>
        <w:ind w:left="0" w:firstLine="0"/>
        <w:rPr>
          <w:sz w:val="44"/>
          <w:szCs w:val="44"/>
        </w:rPr>
      </w:pPr>
    </w:p>
    <w:p w14:paraId="5682133E" w14:textId="4743807B" w:rsidR="008E2219" w:rsidRPr="008E2219" w:rsidRDefault="008E2219" w:rsidP="00762D22">
      <w:pPr>
        <w:rPr>
          <w:rFonts w:ascii="Copperplate Gothic Bold" w:hAnsi="Copperplate Gothic Bold"/>
          <w:sz w:val="48"/>
          <w:szCs w:val="48"/>
        </w:rPr>
      </w:pPr>
    </w:p>
    <w:p w14:paraId="0A742E01" w14:textId="1D796E1D" w:rsidR="00C94BF0" w:rsidRPr="00762D22" w:rsidRDefault="008E2219" w:rsidP="00C94BF0">
      <w:pPr>
        <w:jc w:val="center"/>
        <w:rPr>
          <w:rFonts w:ascii="Copperplate Gothic Bold" w:hAnsi="Copperplate Gothic Bold"/>
          <w:color w:val="17365D" w:themeColor="text2" w:themeShade="BF"/>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762D22">
        <w:rPr>
          <w:rFonts w:ascii="Copperplate Gothic Bold" w:hAnsi="Copperplate Gothic Bold"/>
          <w:color w:val="17365D" w:themeColor="text2" w:themeShade="BF"/>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happy journey </w:t>
      </w:r>
    </w:p>
    <w:p w14:paraId="451E8B98" w14:textId="26158B45" w:rsidR="00C94BF0" w:rsidRPr="00C94BF0" w:rsidRDefault="00C94BF0" w:rsidP="00C94BF0">
      <w:pPr>
        <w:tabs>
          <w:tab w:val="center" w:pos="5085"/>
        </w:tabs>
        <w:sectPr w:rsidR="00C94BF0" w:rsidRPr="00C94BF0">
          <w:pgSz w:w="11910" w:h="16840"/>
          <w:pgMar w:top="2720" w:right="860" w:bottom="1440" w:left="880" w:header="0" w:footer="1242" w:gutter="0"/>
          <w:cols w:space="720"/>
        </w:sectPr>
      </w:pPr>
      <w:r w:rsidRPr="008E2219">
        <w:rPr>
          <w:rFonts w:ascii="Copperplate Gothic Bold" w:hAnsi="Copperplate Gothic Bold"/>
        </w:rPr>
        <w:tab/>
      </w:r>
    </w:p>
    <w:p w14:paraId="7629113C" w14:textId="77777777" w:rsidR="00A92CEB" w:rsidRDefault="00AC2904">
      <w:pPr>
        <w:pStyle w:val="ListParagraph"/>
        <w:tabs>
          <w:tab w:val="left" w:pos="920"/>
        </w:tabs>
        <w:spacing w:before="140"/>
        <w:ind w:left="0" w:firstLine="0"/>
        <w:rPr>
          <w:rFonts w:ascii="Symbol" w:hAnsi="Symbol"/>
          <w:sz w:val="24"/>
        </w:rPr>
      </w:pPr>
      <w:r w:rsidRPr="005D1D8D">
        <w:rPr>
          <w:noProof/>
        </w:rPr>
        <w:lastRenderedPageBreak/>
        <w:drawing>
          <wp:inline distT="0" distB="0" distL="114300" distR="114300" wp14:anchorId="004EFF44" wp14:editId="71A3759B">
            <wp:extent cx="6449060" cy="6381750"/>
            <wp:effectExtent l="0" t="0" r="8890" b="0"/>
            <wp:docPr id="3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2"/>
                    <pic:cNvPicPr>
                      <a:picLocks noChangeAspect="1"/>
                    </pic:cNvPicPr>
                  </pic:nvPicPr>
                  <pic:blipFill>
                    <a:blip r:embed="rId140"/>
                    <a:stretch>
                      <a:fillRect/>
                    </a:stretch>
                  </pic:blipFill>
                  <pic:spPr>
                    <a:xfrm>
                      <a:off x="0" y="0"/>
                      <a:ext cx="6449060" cy="6381750"/>
                    </a:xfrm>
                    <a:prstGeom prst="rect">
                      <a:avLst/>
                    </a:prstGeom>
                    <a:noFill/>
                    <a:ln>
                      <a:noFill/>
                    </a:ln>
                  </pic:spPr>
                </pic:pic>
              </a:graphicData>
            </a:graphic>
          </wp:inline>
        </w:drawing>
      </w:r>
    </w:p>
    <w:sectPr w:rsidR="00A92CEB">
      <w:pgSz w:w="11910" w:h="16840"/>
      <w:pgMar w:top="2720" w:right="860" w:bottom="1440" w:left="880" w:header="0" w:footer="124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28BEB9" w14:textId="77777777" w:rsidR="00402DBF" w:rsidRPr="005D1D8D" w:rsidRDefault="00402DBF">
      <w:r w:rsidRPr="005D1D8D">
        <w:separator/>
      </w:r>
    </w:p>
  </w:endnote>
  <w:endnote w:type="continuationSeparator" w:id="0">
    <w:p w14:paraId="6D84E026" w14:textId="77777777" w:rsidR="00402DBF" w:rsidRPr="005D1D8D" w:rsidRDefault="00402DBF">
      <w:r w:rsidRPr="005D1D8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omic Sans MS">
    <w:panose1 w:val="030F0702030302020204"/>
    <w:charset w:val="00"/>
    <w:family w:val="script"/>
    <w:pitch w:val="variable"/>
    <w:sig w:usb0="00000687" w:usb1="00000013" w:usb2="00000000" w:usb3="00000000" w:csb0="0000009F" w:csb1="00000000"/>
  </w:font>
  <w:font w:name="Arial MT">
    <w:altName w:val="Arial"/>
    <w:charset w:val="01"/>
    <w:family w:val="swiss"/>
    <w:pitch w:val="default"/>
  </w:font>
  <w:font w:name="Cambria">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Copperplate Gothic Bold">
    <w:panose1 w:val="020E07050202060204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Goudy Old Style">
    <w:panose1 w:val="02020502050305020303"/>
    <w:charset w:val="00"/>
    <w:family w:val="roman"/>
    <w:pitch w:val="variable"/>
    <w:sig w:usb0="00000003" w:usb1="00000000" w:usb2="00000000" w:usb3="00000000" w:csb0="00000001" w:csb1="00000000"/>
  </w:font>
  <w:font w:name="Poor Richard">
    <w:panose1 w:val="02080502050505020702"/>
    <w:charset w:val="00"/>
    <w:family w:val="roman"/>
    <w:pitch w:val="variable"/>
    <w:sig w:usb0="00000003" w:usb1="00000000" w:usb2="00000000" w:usb3="00000000" w:csb0="00000001" w:csb1="00000000"/>
  </w:font>
  <w:font w:name="Calisto MT">
    <w:panose1 w:val="02040603050505030304"/>
    <w:charset w:val="00"/>
    <w:family w:val="roman"/>
    <w:pitch w:val="variable"/>
    <w:sig w:usb0="00000003" w:usb1="00000000" w:usb2="00000000" w:usb3="00000000" w:csb0="00000001" w:csb1="00000000"/>
  </w:font>
  <w:font w:name="Arial Unicode MS">
    <w:altName w:val="SimSun"/>
    <w:panose1 w:val="020B0604020202020204"/>
    <w:charset w:val="86"/>
    <w:family w:val="auto"/>
    <w:pitch w:val="default"/>
    <w:sig w:usb0="FFFFFFFF" w:usb1="E9FFFFFF" w:usb2="0000003F" w:usb3="00000000" w:csb0="603F01FF" w:csb1="FFFF0000"/>
  </w:font>
  <w:font w:name="Arial Narrow">
    <w:panose1 w:val="020B0606020202030204"/>
    <w:charset w:val="00"/>
    <w:family w:val="swiss"/>
    <w:pitch w:val="variable"/>
    <w:sig w:usb0="00000287" w:usb1="00000800" w:usb2="00000000" w:usb3="00000000" w:csb0="0000009F" w:csb1="00000000"/>
  </w:font>
  <w:font w:name="Aptos Display">
    <w:charset w:val="00"/>
    <w:family w:val="swiss"/>
    <w:pitch w:val="variable"/>
    <w:sig w:usb0="20000287" w:usb1="00000003" w:usb2="00000000" w:usb3="00000000" w:csb0="0000019F" w:csb1="00000000"/>
  </w:font>
  <w:font w:name="Blackadder ITC">
    <w:panose1 w:val="04020505051007020D02"/>
    <w:charset w:val="00"/>
    <w:family w:val="decorative"/>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Baskerville Old Face">
    <w:panose1 w:val="02020602080505020303"/>
    <w:charset w:val="00"/>
    <w:family w:val="roman"/>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78FC7E" w14:textId="77777777" w:rsidR="00A92CEB" w:rsidRPr="005D1D8D" w:rsidRDefault="00AC2904">
    <w:pPr>
      <w:pStyle w:val="BodyText"/>
      <w:spacing w:line="14" w:lineRule="auto"/>
      <w:rPr>
        <w:sz w:val="20"/>
      </w:rPr>
    </w:pPr>
    <w:r w:rsidRPr="005D1D8D">
      <w:rPr>
        <w:noProof/>
      </w:rPr>
      <mc:AlternateContent>
        <mc:Choice Requires="wpg">
          <w:drawing>
            <wp:anchor distT="0" distB="0" distL="0" distR="0" simplePos="0" relativeHeight="251636736" behindDoc="1" locked="0" layoutInCell="1" allowOverlap="1" wp14:anchorId="1ED9EDF6" wp14:editId="14601AB2">
              <wp:simplePos x="0" y="0"/>
              <wp:positionH relativeFrom="page">
                <wp:posOffset>0</wp:posOffset>
              </wp:positionH>
              <wp:positionV relativeFrom="page">
                <wp:posOffset>9775825</wp:posOffset>
              </wp:positionV>
              <wp:extent cx="7566025" cy="921385"/>
              <wp:effectExtent l="0" t="0" r="0" b="0"/>
              <wp:wrapNone/>
              <wp:docPr id="11" name="Group 11"/>
              <wp:cNvGraphicFramePr/>
              <a:graphic xmlns:a="http://schemas.openxmlformats.org/drawingml/2006/main">
                <a:graphicData uri="http://schemas.microsoft.com/office/word/2010/wordprocessingGroup">
                  <wpg:wgp>
                    <wpg:cNvGrpSpPr/>
                    <wpg:grpSpPr>
                      <a:xfrm>
                        <a:off x="0" y="0"/>
                        <a:ext cx="7566025" cy="921385"/>
                        <a:chOff x="0" y="0"/>
                        <a:chExt cx="7566025" cy="921385"/>
                      </a:xfrm>
                    </wpg:grpSpPr>
                    <wps:wsp>
                      <wps:cNvPr id="12" name="Graphic 12"/>
                      <wps:cNvSpPr/>
                      <wps:spPr>
                        <a:xfrm>
                          <a:off x="4531614" y="5397"/>
                          <a:ext cx="3028950" cy="910590"/>
                        </a:xfrm>
                        <a:custGeom>
                          <a:avLst/>
                          <a:gdLst/>
                          <a:ahLst/>
                          <a:cxnLst/>
                          <a:rect l="l" t="t" r="r" b="b"/>
                          <a:pathLst>
                            <a:path w="3028950" h="910590">
                              <a:moveTo>
                                <a:pt x="3028948" y="0"/>
                              </a:moveTo>
                              <a:lnTo>
                                <a:pt x="645413" y="0"/>
                              </a:lnTo>
                              <a:lnTo>
                                <a:pt x="597241" y="1770"/>
                              </a:lnTo>
                              <a:lnTo>
                                <a:pt x="550031" y="6997"/>
                              </a:lnTo>
                              <a:lnTo>
                                <a:pt x="503907" y="15556"/>
                              </a:lnTo>
                              <a:lnTo>
                                <a:pt x="458996" y="27324"/>
                              </a:lnTo>
                              <a:lnTo>
                                <a:pt x="415421" y="42173"/>
                              </a:lnTo>
                              <a:lnTo>
                                <a:pt x="373307" y="59981"/>
                              </a:lnTo>
                              <a:lnTo>
                                <a:pt x="332780" y="80622"/>
                              </a:lnTo>
                              <a:lnTo>
                                <a:pt x="293963" y="103972"/>
                              </a:lnTo>
                              <a:lnTo>
                                <a:pt x="256981" y="129905"/>
                              </a:lnTo>
                              <a:lnTo>
                                <a:pt x="221960" y="158297"/>
                              </a:lnTo>
                              <a:lnTo>
                                <a:pt x="189023" y="189023"/>
                              </a:lnTo>
                              <a:lnTo>
                                <a:pt x="158296" y="221959"/>
                              </a:lnTo>
                              <a:lnTo>
                                <a:pt x="129904" y="256979"/>
                              </a:lnTo>
                              <a:lnTo>
                                <a:pt x="103970" y="293958"/>
                              </a:lnTo>
                              <a:lnTo>
                                <a:pt x="80621" y="332773"/>
                              </a:lnTo>
                              <a:lnTo>
                                <a:pt x="59980" y="373298"/>
                              </a:lnTo>
                              <a:lnTo>
                                <a:pt x="42172" y="415409"/>
                              </a:lnTo>
                              <a:lnTo>
                                <a:pt x="27323" y="458980"/>
                              </a:lnTo>
                              <a:lnTo>
                                <a:pt x="15556" y="503887"/>
                              </a:lnTo>
                              <a:lnTo>
                                <a:pt x="6997" y="550005"/>
                              </a:lnTo>
                              <a:lnTo>
                                <a:pt x="1770" y="597209"/>
                              </a:lnTo>
                              <a:lnTo>
                                <a:pt x="0" y="645375"/>
                              </a:lnTo>
                              <a:lnTo>
                                <a:pt x="0" y="910563"/>
                              </a:lnTo>
                              <a:lnTo>
                                <a:pt x="3028948" y="910563"/>
                              </a:lnTo>
                              <a:lnTo>
                                <a:pt x="3028948" y="0"/>
                              </a:lnTo>
                              <a:close/>
                            </a:path>
                          </a:pathLst>
                        </a:custGeom>
                        <a:solidFill>
                          <a:srgbClr val="404143"/>
                        </a:solidFill>
                      </wps:spPr>
                      <wps:bodyPr wrap="square" lIns="0" tIns="0" rIns="0" bIns="0" rtlCol="0">
                        <a:noAutofit/>
                      </wps:bodyPr>
                    </wps:wsp>
                    <wps:wsp>
                      <wps:cNvPr id="13" name="Graphic 13"/>
                      <wps:cNvSpPr/>
                      <wps:spPr>
                        <a:xfrm>
                          <a:off x="4531614" y="5397"/>
                          <a:ext cx="3028950" cy="910590"/>
                        </a:xfrm>
                        <a:custGeom>
                          <a:avLst/>
                          <a:gdLst/>
                          <a:ahLst/>
                          <a:cxnLst/>
                          <a:rect l="l" t="t" r="r" b="b"/>
                          <a:pathLst>
                            <a:path w="3028950" h="910590">
                              <a:moveTo>
                                <a:pt x="0" y="910563"/>
                              </a:moveTo>
                              <a:lnTo>
                                <a:pt x="0" y="645375"/>
                              </a:lnTo>
                              <a:lnTo>
                                <a:pt x="1770" y="597209"/>
                              </a:lnTo>
                              <a:lnTo>
                                <a:pt x="6997" y="550005"/>
                              </a:lnTo>
                              <a:lnTo>
                                <a:pt x="15556" y="503887"/>
                              </a:lnTo>
                              <a:lnTo>
                                <a:pt x="27323" y="458980"/>
                              </a:lnTo>
                              <a:lnTo>
                                <a:pt x="42172" y="415409"/>
                              </a:lnTo>
                              <a:lnTo>
                                <a:pt x="59980" y="373298"/>
                              </a:lnTo>
                              <a:lnTo>
                                <a:pt x="80621" y="332773"/>
                              </a:lnTo>
                              <a:lnTo>
                                <a:pt x="103970" y="293958"/>
                              </a:lnTo>
                              <a:lnTo>
                                <a:pt x="129904" y="256979"/>
                              </a:lnTo>
                              <a:lnTo>
                                <a:pt x="158296" y="221959"/>
                              </a:lnTo>
                              <a:lnTo>
                                <a:pt x="189023" y="189023"/>
                              </a:lnTo>
                              <a:lnTo>
                                <a:pt x="221960" y="158297"/>
                              </a:lnTo>
                              <a:lnTo>
                                <a:pt x="256981" y="129905"/>
                              </a:lnTo>
                              <a:lnTo>
                                <a:pt x="293963" y="103972"/>
                              </a:lnTo>
                              <a:lnTo>
                                <a:pt x="332780" y="80622"/>
                              </a:lnTo>
                              <a:lnTo>
                                <a:pt x="373307" y="59981"/>
                              </a:lnTo>
                              <a:lnTo>
                                <a:pt x="415421" y="42173"/>
                              </a:lnTo>
                              <a:lnTo>
                                <a:pt x="458996" y="27324"/>
                              </a:lnTo>
                              <a:lnTo>
                                <a:pt x="503907" y="15556"/>
                              </a:lnTo>
                              <a:lnTo>
                                <a:pt x="550031" y="6997"/>
                              </a:lnTo>
                              <a:lnTo>
                                <a:pt x="597241" y="1770"/>
                              </a:lnTo>
                              <a:lnTo>
                                <a:pt x="645413" y="0"/>
                              </a:lnTo>
                              <a:lnTo>
                                <a:pt x="3028948" y="0"/>
                              </a:lnTo>
                            </a:path>
                          </a:pathLst>
                        </a:custGeom>
                        <a:ln w="10795">
                          <a:solidFill>
                            <a:srgbClr val="2E528F"/>
                          </a:solidFill>
                          <a:prstDash val="solid"/>
                        </a:ln>
                      </wps:spPr>
                      <wps:bodyPr wrap="square" lIns="0" tIns="0" rIns="0" bIns="0" rtlCol="0">
                        <a:noAutofit/>
                      </wps:bodyPr>
                    </wps:wsp>
                    <wps:wsp>
                      <wps:cNvPr id="14" name="Graphic 14"/>
                      <wps:cNvSpPr/>
                      <wps:spPr>
                        <a:xfrm>
                          <a:off x="0" y="167488"/>
                          <a:ext cx="7552055" cy="45720"/>
                        </a:xfrm>
                        <a:custGeom>
                          <a:avLst/>
                          <a:gdLst/>
                          <a:ahLst/>
                          <a:cxnLst/>
                          <a:rect l="l" t="t" r="r" b="b"/>
                          <a:pathLst>
                            <a:path w="7552055" h="45720">
                              <a:moveTo>
                                <a:pt x="7551813" y="0"/>
                              </a:moveTo>
                              <a:lnTo>
                                <a:pt x="0" y="0"/>
                              </a:lnTo>
                              <a:lnTo>
                                <a:pt x="0" y="45718"/>
                              </a:lnTo>
                              <a:lnTo>
                                <a:pt x="7551813" y="45718"/>
                              </a:lnTo>
                              <a:lnTo>
                                <a:pt x="7551813" y="0"/>
                              </a:lnTo>
                              <a:close/>
                            </a:path>
                          </a:pathLst>
                        </a:custGeom>
                        <a:solidFill>
                          <a:srgbClr val="FFFFFF"/>
                        </a:solidFill>
                      </wps:spPr>
                      <wps:bodyPr wrap="square" lIns="0" tIns="0" rIns="0" bIns="0" rtlCol="0">
                        <a:noAutofit/>
                      </wps:bodyPr>
                    </wps:wsp>
                    <wps:wsp>
                      <wps:cNvPr id="15" name="Graphic 15"/>
                      <wps:cNvSpPr/>
                      <wps:spPr>
                        <a:xfrm>
                          <a:off x="0" y="213207"/>
                          <a:ext cx="7560945" cy="702945"/>
                        </a:xfrm>
                        <a:custGeom>
                          <a:avLst/>
                          <a:gdLst/>
                          <a:ahLst/>
                          <a:cxnLst/>
                          <a:rect l="l" t="t" r="r" b="b"/>
                          <a:pathLst>
                            <a:path w="7560945" h="702945">
                              <a:moveTo>
                                <a:pt x="0" y="702754"/>
                              </a:moveTo>
                              <a:lnTo>
                                <a:pt x="7560564" y="702754"/>
                              </a:lnTo>
                              <a:lnTo>
                                <a:pt x="7560564" y="0"/>
                              </a:lnTo>
                              <a:lnTo>
                                <a:pt x="0" y="0"/>
                              </a:lnTo>
                              <a:lnTo>
                                <a:pt x="0" y="702754"/>
                              </a:lnTo>
                              <a:close/>
                            </a:path>
                          </a:pathLst>
                        </a:custGeom>
                        <a:solidFill>
                          <a:srgbClr val="007CC5"/>
                        </a:solidFill>
                      </wps:spPr>
                      <wps:bodyPr wrap="square" lIns="0" tIns="0" rIns="0" bIns="0" rtlCol="0">
                        <a:noAutofit/>
                      </wps:bodyPr>
                    </wps:wsp>
                    <wps:wsp>
                      <wps:cNvPr id="16" name="Graphic 16"/>
                      <wps:cNvSpPr/>
                      <wps:spPr>
                        <a:xfrm>
                          <a:off x="0" y="213906"/>
                          <a:ext cx="2420620" cy="702310"/>
                        </a:xfrm>
                        <a:custGeom>
                          <a:avLst/>
                          <a:gdLst/>
                          <a:ahLst/>
                          <a:cxnLst/>
                          <a:rect l="l" t="t" r="r" b="b"/>
                          <a:pathLst>
                            <a:path w="2420620" h="702310">
                              <a:moveTo>
                                <a:pt x="2420493" y="0"/>
                              </a:moveTo>
                              <a:lnTo>
                                <a:pt x="0" y="0"/>
                              </a:lnTo>
                              <a:lnTo>
                                <a:pt x="0" y="702055"/>
                              </a:lnTo>
                              <a:lnTo>
                                <a:pt x="1809670" y="702055"/>
                              </a:lnTo>
                              <a:lnTo>
                                <a:pt x="2420493" y="0"/>
                              </a:lnTo>
                              <a:close/>
                            </a:path>
                          </a:pathLst>
                        </a:custGeom>
                        <a:solidFill>
                          <a:srgbClr val="0066AD"/>
                        </a:solidFill>
                      </wps:spPr>
                      <wps:bodyPr wrap="square" lIns="0" tIns="0" rIns="0" bIns="0" rtlCol="0">
                        <a:noAutofit/>
                      </wps:bodyPr>
                    </wps:wsp>
                    <wps:wsp>
                      <wps:cNvPr id="17" name="Graphic 17"/>
                      <wps:cNvSpPr/>
                      <wps:spPr>
                        <a:xfrm>
                          <a:off x="0" y="213906"/>
                          <a:ext cx="2420620" cy="702310"/>
                        </a:xfrm>
                        <a:custGeom>
                          <a:avLst/>
                          <a:gdLst/>
                          <a:ahLst/>
                          <a:cxnLst/>
                          <a:rect l="l" t="t" r="r" b="b"/>
                          <a:pathLst>
                            <a:path w="2420620" h="702310">
                              <a:moveTo>
                                <a:pt x="2420493" y="0"/>
                              </a:moveTo>
                              <a:lnTo>
                                <a:pt x="1809670" y="702055"/>
                              </a:lnTo>
                            </a:path>
                            <a:path w="2420620" h="702310">
                              <a:moveTo>
                                <a:pt x="0" y="0"/>
                              </a:moveTo>
                              <a:lnTo>
                                <a:pt x="2420493" y="0"/>
                              </a:lnTo>
                            </a:path>
                          </a:pathLst>
                        </a:custGeom>
                        <a:ln w="10795">
                          <a:solidFill>
                            <a:srgbClr val="2E528F"/>
                          </a:solidFill>
                          <a:prstDash val="solid"/>
                        </a:ln>
                      </wps:spPr>
                      <wps:bodyPr wrap="square" lIns="0" tIns="0" rIns="0" bIns="0" rtlCol="0">
                        <a:noAutofit/>
                      </wps:bodyPr>
                    </wps:wsp>
                    <wps:wsp>
                      <wps:cNvPr id="18" name="Graphic 18"/>
                      <wps:cNvSpPr/>
                      <wps:spPr>
                        <a:xfrm>
                          <a:off x="0" y="213906"/>
                          <a:ext cx="1887220" cy="702310"/>
                        </a:xfrm>
                        <a:custGeom>
                          <a:avLst/>
                          <a:gdLst/>
                          <a:ahLst/>
                          <a:cxnLst/>
                          <a:rect l="l" t="t" r="r" b="b"/>
                          <a:pathLst>
                            <a:path w="1887220" h="702310">
                              <a:moveTo>
                                <a:pt x="1887093" y="0"/>
                              </a:moveTo>
                              <a:lnTo>
                                <a:pt x="0" y="0"/>
                              </a:lnTo>
                              <a:lnTo>
                                <a:pt x="0" y="702055"/>
                              </a:lnTo>
                              <a:lnTo>
                                <a:pt x="1276243" y="702055"/>
                              </a:lnTo>
                              <a:lnTo>
                                <a:pt x="1887093" y="0"/>
                              </a:lnTo>
                              <a:close/>
                            </a:path>
                          </a:pathLst>
                        </a:custGeom>
                        <a:solidFill>
                          <a:srgbClr val="0053A1"/>
                        </a:solidFill>
                      </wps:spPr>
                      <wps:bodyPr wrap="square" lIns="0" tIns="0" rIns="0" bIns="0" rtlCol="0">
                        <a:noAutofit/>
                      </wps:bodyPr>
                    </wps:wsp>
                    <wps:wsp>
                      <wps:cNvPr id="19" name="Graphic 19"/>
                      <wps:cNvSpPr/>
                      <wps:spPr>
                        <a:xfrm>
                          <a:off x="0" y="213906"/>
                          <a:ext cx="1887220" cy="702310"/>
                        </a:xfrm>
                        <a:custGeom>
                          <a:avLst/>
                          <a:gdLst/>
                          <a:ahLst/>
                          <a:cxnLst/>
                          <a:rect l="l" t="t" r="r" b="b"/>
                          <a:pathLst>
                            <a:path w="1887220" h="702310">
                              <a:moveTo>
                                <a:pt x="1887092" y="0"/>
                              </a:moveTo>
                              <a:lnTo>
                                <a:pt x="1276243" y="702055"/>
                              </a:lnTo>
                            </a:path>
                            <a:path w="1887220" h="702310">
                              <a:moveTo>
                                <a:pt x="0" y="0"/>
                              </a:moveTo>
                              <a:lnTo>
                                <a:pt x="1887092" y="0"/>
                              </a:lnTo>
                            </a:path>
                          </a:pathLst>
                        </a:custGeom>
                        <a:ln w="10795">
                          <a:solidFill>
                            <a:srgbClr val="2E528F"/>
                          </a:solidFill>
                          <a:prstDash val="solid"/>
                        </a:ln>
                      </wps:spPr>
                      <wps:bodyPr wrap="square" lIns="0" tIns="0" rIns="0" bIns="0" rtlCol="0">
                        <a:noAutofit/>
                      </wps:bodyPr>
                    </wps:wsp>
                    <pic:pic xmlns:pic="http://schemas.openxmlformats.org/drawingml/2006/picture">
                      <pic:nvPicPr>
                        <pic:cNvPr id="20" name="Image 20"/>
                        <pic:cNvPicPr/>
                      </pic:nvPicPr>
                      <pic:blipFill>
                        <a:blip r:embed="rId1" cstate="print"/>
                        <a:stretch>
                          <a:fillRect/>
                        </a:stretch>
                      </pic:blipFill>
                      <pic:spPr>
                        <a:xfrm>
                          <a:off x="7007352" y="350558"/>
                          <a:ext cx="461022" cy="415302"/>
                        </a:xfrm>
                        <a:prstGeom prst="rect">
                          <a:avLst/>
                        </a:prstGeom>
                      </pic:spPr>
                    </pic:pic>
                  </wpg:wgp>
                </a:graphicData>
              </a:graphic>
            </wp:anchor>
          </w:drawing>
        </mc:Choice>
        <mc:Fallback>
          <w:pict>
            <v:group w14:anchorId="5B0CEBB2" id="Group 11" o:spid="_x0000_s1026" style="position:absolute;margin-left:0;margin-top:769.75pt;width:595.75pt;height:72.55pt;z-index:-251679744;mso-wrap-distance-left:0;mso-wrap-distance-right:0;mso-position-horizontal-relative:page;mso-position-vertical-relative:page" coordsize="75660,9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">
              <v:shape id="Graphic 12" o:spid="_x0000_s1027" style="position:absolute;left:45316;top:53;width:30289;height:9106;visibility:visible;mso-wrap-style:square;v-text-anchor:top" coordsize="3028950,91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" path="m3028948,l645413,,597241,1770,550031,6997r-46124,8559l458996,27324,415421,42173,373307,59981,332780,80622r-38817,23350l256981,129905r-35021,28392l189023,189023r-30727,32936l129904,256979r-25934,36979l80621,332773,59980,373298,42172,415409,27323,458980,15556,503887,6997,550005,1770,597209,,645375,,910563r3028948,l3028948,xe" fillcolor="#404143" stroked="f">
                <v:path arrowok="t"/>
              </v:shape>
              <v:shape id="Graphic 13" o:spid="_x0000_s1028" style="position:absolute;left:45316;top:53;width:30289;height:9106;visibility:visible;mso-wrap-style:square;v-text-anchor:top" coordsize="3028950,91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" path="m,910563l,645375,1770,597209,6997,550005r8559,-46118l27323,458980,42172,415409,59980,373298,80621,332773r23349,-38815l129904,256979r28392,-35020l189023,189023r32937,-30726l256981,129905r36982,-25933l332780,80622,373307,59981,415421,42173,458996,27324,503907,15556,550031,6997,597241,1770,645413,,3028948,e" filled="f" strokecolor="#2e528f" strokeweight=".85pt">
                <v:path arrowok="t"/>
              </v:shape>
              <v:shape id="Graphic 14" o:spid="_x0000_s1029" style="position:absolute;top:1674;width:75520;height:458;visibility:visible;mso-wrap-style:square;v-text-anchor:top" coordsize="755205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" path="m7551813,l,,,45718r7551813,l7551813,xe" stroked="f">
                <v:path arrowok="t"/>
              </v:shape>
              <v:shape id="Graphic 15" o:spid="_x0000_s1030" style="position:absolute;top:2132;width:75609;height:7029;visibility:visible;mso-wrap-style:square;v-text-anchor:top" coordsize="7560945,70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" path="m,702754r7560564,l7560564,,,,,702754xe" fillcolor="#007cc5" stroked="f">
                <v:path arrowok="t"/>
              </v:shape>
              <v:shape id="Graphic 16" o:spid="_x0000_s1031" style="position:absolute;top:2139;width:24206;height:7023;visibility:visible;mso-wrap-style:square;v-text-anchor:top" coordsize="2420620,70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" path="m2420493,l,,,702055r1809670,l2420493,xe" fillcolor="#0066ad" stroked="f">
                <v:path arrowok="t"/>
              </v:shape>
              <v:shape id="Graphic 17" o:spid="_x0000_s1032" style="position:absolute;top:2139;width:24206;height:7023;visibility:visible;mso-wrap-style:square;v-text-anchor:top" coordsize="2420620,70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" path="m2420493,l1809670,702055em,l2420493,e" filled="f" strokecolor="#2e528f" strokeweight=".85pt">
                <v:path arrowok="t"/>
              </v:shape>
              <v:shape id="Graphic 18" o:spid="_x0000_s1033" style="position:absolute;top:2139;width:18872;height:7023;visibility:visible;mso-wrap-style:square;v-text-anchor:top" coordsize="1887220,70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" path="m1887093,l,,,702055r1276243,l1887093,xe" fillcolor="#0053a1" stroked="f">
                <v:path arrowok="t"/>
              </v:shape>
              <v:shape id="Graphic 19" o:spid="_x0000_s1034" style="position:absolute;top:2139;width:18872;height:7023;visibility:visible;mso-wrap-style:square;v-text-anchor:top" coordsize="1887220,70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" path="m1887092,l1276243,702055em,l1887092,e" filled="f" strokecolor="#2e528f" strokeweight=".85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0" o:spid="_x0000_s1035" type="#_x0000_t75" style="position:absolute;left:70073;top:3505;width:4610;height:4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">
                <v:imagedata r:id="rId2" o:title=""/>
              </v:shape>
              <w10:wrap anchorx="page" anchory="page"/>
            </v:group>
          </w:pict>
        </mc:Fallback>
      </mc:AlternateContent>
    </w:r>
    <w:r w:rsidRPr="005D1D8D">
      <w:rPr>
        <w:noProof/>
      </w:rPr>
      <mc:AlternateContent>
        <mc:Choice Requires="wps">
          <w:drawing>
            <wp:anchor distT="0" distB="0" distL="0" distR="0" simplePos="0" relativeHeight="251638784" behindDoc="1" locked="0" layoutInCell="1" allowOverlap="1" wp14:anchorId="4807309D" wp14:editId="287D49CE">
              <wp:simplePos x="0" y="0"/>
              <wp:positionH relativeFrom="page">
                <wp:posOffset>7186930</wp:posOffset>
              </wp:positionH>
              <wp:positionV relativeFrom="page">
                <wp:posOffset>10239375</wp:posOffset>
              </wp:positionV>
              <wp:extent cx="179705" cy="203835"/>
              <wp:effectExtent l="0" t="0" r="0" b="0"/>
              <wp:wrapNone/>
              <wp:docPr id="21" name="Textbox 21"/>
              <wp:cNvGraphicFramePr/>
              <a:graphic xmlns:a="http://schemas.openxmlformats.org/drawingml/2006/main">
                <a:graphicData uri="http://schemas.microsoft.com/office/word/2010/wordprocessingShape">
                  <wps:wsp>
                    <wps:cNvSpPr txBox="1"/>
                    <wps:spPr>
                      <a:xfrm>
                        <a:off x="0" y="0"/>
                        <a:ext cx="179705" cy="203835"/>
                      </a:xfrm>
                      <a:prstGeom prst="rect">
                        <a:avLst/>
                      </a:prstGeom>
                    </wps:spPr>
                    <wps:txbx>
                      <w:txbxContent>
                        <w:p w14:paraId="6728BD9C" w14:textId="77777777" w:rsidR="00A92CEB" w:rsidRPr="005D1D8D" w:rsidRDefault="00AC2904">
                          <w:pPr>
                            <w:spacing w:line="306" w:lineRule="exact"/>
                            <w:ind w:left="60"/>
                            <w:rPr>
                              <w:rFonts w:ascii="Calibri"/>
                              <w:b/>
                              <w:sz w:val="28"/>
                            </w:rPr>
                          </w:pPr>
                          <w:r w:rsidRPr="005D1D8D">
                            <w:rPr>
                              <w:rFonts w:ascii="Calibri"/>
                              <w:b/>
                              <w:color w:val="FFFFFF"/>
                              <w:spacing w:val="-10"/>
                              <w:sz w:val="28"/>
                            </w:rPr>
                            <w:fldChar w:fldCharType="begin"/>
                          </w:r>
                          <w:r w:rsidRPr="005D1D8D">
                            <w:rPr>
                              <w:rFonts w:ascii="Calibri"/>
                              <w:b/>
                              <w:color w:val="FFFFFF"/>
                              <w:spacing w:val="-10"/>
                              <w:sz w:val="28"/>
                            </w:rPr>
                            <w:instrText xml:space="preserve"> PAGE </w:instrText>
                          </w:r>
                          <w:r w:rsidRPr="005D1D8D">
                            <w:rPr>
                              <w:rFonts w:ascii="Calibri"/>
                              <w:b/>
                              <w:color w:val="FFFFFF"/>
                              <w:spacing w:val="-10"/>
                              <w:sz w:val="28"/>
                            </w:rPr>
                            <w:fldChar w:fldCharType="separate"/>
                          </w:r>
                          <w:r w:rsidRPr="005D1D8D">
                            <w:rPr>
                              <w:rFonts w:ascii="Calibri"/>
                              <w:b/>
                              <w:color w:val="FFFFFF"/>
                              <w:spacing w:val="-10"/>
                              <w:sz w:val="28"/>
                            </w:rPr>
                            <w:t>1</w:t>
                          </w:r>
                          <w:r w:rsidRPr="005D1D8D">
                            <w:rPr>
                              <w:rFonts w:ascii="Calibri"/>
                              <w:b/>
                              <w:color w:val="FFFFFF"/>
                              <w:spacing w:val="-10"/>
                              <w:sz w:val="28"/>
                            </w:rPr>
                            <w:fldChar w:fldCharType="end"/>
                          </w:r>
                        </w:p>
                      </w:txbxContent>
                    </wps:txbx>
                    <wps:bodyPr wrap="square" lIns="0" tIns="0" rIns="0" bIns="0" rtlCol="0">
                      <a:noAutofit/>
                    </wps:bodyPr>
                  </wps:wsp>
                </a:graphicData>
              </a:graphic>
            </wp:anchor>
          </w:drawing>
        </mc:Choice>
        <mc:Fallback>
          <w:pict>
            <v:shapetype w14:anchorId="4807309D" id="_x0000_t202" coordsize="21600,21600" o:spt="202" path="m,l,21600r21600,l21600,xe">
              <v:stroke joinstyle="miter"/>
              <v:path gradientshapeok="t" o:connecttype="rect"/>
            </v:shapetype>
            <v:shape id="Textbox 21" o:spid="_x0000_s1034" type="#_x0000_t202" style="position:absolute;margin-left:565.9pt;margin-top:806.25pt;width:14.15pt;height:16.05pt;z-index:-251677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" filled="f" stroked="f">
              <v:textbox inset="0,0,0,0">
                <w:txbxContent>
                  <w:p w14:paraId="6728BD9C" w14:textId="77777777" w:rsidR="00A92CEB" w:rsidRPr="005D1D8D" w:rsidRDefault="00AC2904">
                    <w:pPr>
                      <w:spacing w:line="306" w:lineRule="exact"/>
                      <w:ind w:left="60"/>
                      <w:rPr>
                        <w:rFonts w:ascii="Calibri"/>
                        <w:b/>
                        <w:sz w:val="28"/>
                      </w:rPr>
                    </w:pPr>
                    <w:r w:rsidRPr="005D1D8D">
                      <w:rPr>
                        <w:rFonts w:ascii="Calibri"/>
                        <w:b/>
                        <w:color w:val="FFFFFF"/>
                        <w:spacing w:val="-10"/>
                        <w:sz w:val="28"/>
                      </w:rPr>
                      <w:fldChar w:fldCharType="begin"/>
                    </w:r>
                    <w:r w:rsidRPr="005D1D8D">
                      <w:rPr>
                        <w:rFonts w:ascii="Calibri"/>
                        <w:b/>
                        <w:color w:val="FFFFFF"/>
                        <w:spacing w:val="-10"/>
                        <w:sz w:val="28"/>
                      </w:rPr>
                      <w:instrText xml:space="preserve"> PAGE </w:instrText>
                    </w:r>
                    <w:r w:rsidRPr="005D1D8D">
                      <w:rPr>
                        <w:rFonts w:ascii="Calibri"/>
                        <w:b/>
                        <w:color w:val="FFFFFF"/>
                        <w:spacing w:val="-10"/>
                        <w:sz w:val="28"/>
                      </w:rPr>
                      <w:fldChar w:fldCharType="separate"/>
                    </w:r>
                    <w:r w:rsidRPr="005D1D8D">
                      <w:rPr>
                        <w:rFonts w:ascii="Calibri"/>
                        <w:b/>
                        <w:color w:val="FFFFFF"/>
                        <w:spacing w:val="-10"/>
                        <w:sz w:val="28"/>
                      </w:rPr>
                      <w:t>1</w:t>
                    </w:r>
                    <w:r w:rsidRPr="005D1D8D">
                      <w:rPr>
                        <w:rFonts w:ascii="Calibri"/>
                        <w:b/>
                        <w:color w:val="FFFFFF"/>
                        <w:spacing w:val="-10"/>
                        <w:sz w:val="28"/>
                      </w:rP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DFAD13" w14:textId="77777777" w:rsidR="00A92CEB" w:rsidRPr="005D1D8D" w:rsidRDefault="00AC2904">
    <w:pPr>
      <w:pStyle w:val="BodyText"/>
      <w:spacing w:line="14" w:lineRule="auto"/>
      <w:rPr>
        <w:sz w:val="20"/>
      </w:rPr>
    </w:pPr>
    <w:r w:rsidRPr="005D1D8D">
      <w:rPr>
        <w:noProof/>
      </w:rPr>
      <mc:AlternateContent>
        <mc:Choice Requires="wpg">
          <w:drawing>
            <wp:anchor distT="0" distB="0" distL="0" distR="0" simplePos="0" relativeHeight="251674624" behindDoc="1" locked="0" layoutInCell="1" allowOverlap="1" wp14:anchorId="2BA8A08D" wp14:editId="70BB38E2">
              <wp:simplePos x="0" y="0"/>
              <wp:positionH relativeFrom="page">
                <wp:posOffset>0</wp:posOffset>
              </wp:positionH>
              <wp:positionV relativeFrom="page">
                <wp:posOffset>9775825</wp:posOffset>
              </wp:positionV>
              <wp:extent cx="7566025" cy="921385"/>
              <wp:effectExtent l="0" t="0" r="0" b="0"/>
              <wp:wrapNone/>
              <wp:docPr id="260" name="Group 260"/>
              <wp:cNvGraphicFramePr/>
              <a:graphic xmlns:a="http://schemas.openxmlformats.org/drawingml/2006/main">
                <a:graphicData uri="http://schemas.microsoft.com/office/word/2010/wordprocessingGroup">
                  <wpg:wgp>
                    <wpg:cNvGrpSpPr/>
                    <wpg:grpSpPr>
                      <a:xfrm>
                        <a:off x="0" y="0"/>
                        <a:ext cx="7566025" cy="921385"/>
                        <a:chOff x="0" y="0"/>
                        <a:chExt cx="7566025" cy="921385"/>
                      </a:xfrm>
                    </wpg:grpSpPr>
                    <wps:wsp>
                      <wps:cNvPr id="261" name="Graphic 261"/>
                      <wps:cNvSpPr/>
                      <wps:spPr>
                        <a:xfrm>
                          <a:off x="4531614" y="5397"/>
                          <a:ext cx="3028950" cy="910590"/>
                        </a:xfrm>
                        <a:custGeom>
                          <a:avLst/>
                          <a:gdLst/>
                          <a:ahLst/>
                          <a:cxnLst/>
                          <a:rect l="l" t="t" r="r" b="b"/>
                          <a:pathLst>
                            <a:path w="3028950" h="910590">
                              <a:moveTo>
                                <a:pt x="3028948" y="0"/>
                              </a:moveTo>
                              <a:lnTo>
                                <a:pt x="645413" y="0"/>
                              </a:lnTo>
                              <a:lnTo>
                                <a:pt x="597241" y="1770"/>
                              </a:lnTo>
                              <a:lnTo>
                                <a:pt x="550031" y="6997"/>
                              </a:lnTo>
                              <a:lnTo>
                                <a:pt x="503907" y="15556"/>
                              </a:lnTo>
                              <a:lnTo>
                                <a:pt x="458996" y="27324"/>
                              </a:lnTo>
                              <a:lnTo>
                                <a:pt x="415421" y="42173"/>
                              </a:lnTo>
                              <a:lnTo>
                                <a:pt x="373307" y="59981"/>
                              </a:lnTo>
                              <a:lnTo>
                                <a:pt x="332780" y="80622"/>
                              </a:lnTo>
                              <a:lnTo>
                                <a:pt x="293963" y="103972"/>
                              </a:lnTo>
                              <a:lnTo>
                                <a:pt x="256981" y="129905"/>
                              </a:lnTo>
                              <a:lnTo>
                                <a:pt x="221960" y="158297"/>
                              </a:lnTo>
                              <a:lnTo>
                                <a:pt x="189023" y="189023"/>
                              </a:lnTo>
                              <a:lnTo>
                                <a:pt x="158296" y="221959"/>
                              </a:lnTo>
                              <a:lnTo>
                                <a:pt x="129904" y="256979"/>
                              </a:lnTo>
                              <a:lnTo>
                                <a:pt x="103970" y="293958"/>
                              </a:lnTo>
                              <a:lnTo>
                                <a:pt x="80621" y="332773"/>
                              </a:lnTo>
                              <a:lnTo>
                                <a:pt x="59980" y="373298"/>
                              </a:lnTo>
                              <a:lnTo>
                                <a:pt x="42172" y="415409"/>
                              </a:lnTo>
                              <a:lnTo>
                                <a:pt x="27323" y="458980"/>
                              </a:lnTo>
                              <a:lnTo>
                                <a:pt x="15556" y="503887"/>
                              </a:lnTo>
                              <a:lnTo>
                                <a:pt x="6997" y="550005"/>
                              </a:lnTo>
                              <a:lnTo>
                                <a:pt x="1770" y="597209"/>
                              </a:lnTo>
                              <a:lnTo>
                                <a:pt x="0" y="645375"/>
                              </a:lnTo>
                              <a:lnTo>
                                <a:pt x="0" y="910563"/>
                              </a:lnTo>
                              <a:lnTo>
                                <a:pt x="3028948" y="910563"/>
                              </a:lnTo>
                              <a:lnTo>
                                <a:pt x="3028948" y="0"/>
                              </a:lnTo>
                              <a:close/>
                            </a:path>
                          </a:pathLst>
                        </a:custGeom>
                        <a:solidFill>
                          <a:srgbClr val="404143"/>
                        </a:solidFill>
                      </wps:spPr>
                      <wps:bodyPr wrap="square" lIns="0" tIns="0" rIns="0" bIns="0" rtlCol="0">
                        <a:noAutofit/>
                      </wps:bodyPr>
                    </wps:wsp>
                    <wps:wsp>
                      <wps:cNvPr id="262" name="Graphic 262"/>
                      <wps:cNvSpPr/>
                      <wps:spPr>
                        <a:xfrm>
                          <a:off x="4531614" y="5397"/>
                          <a:ext cx="3028950" cy="910590"/>
                        </a:xfrm>
                        <a:custGeom>
                          <a:avLst/>
                          <a:gdLst/>
                          <a:ahLst/>
                          <a:cxnLst/>
                          <a:rect l="l" t="t" r="r" b="b"/>
                          <a:pathLst>
                            <a:path w="3028950" h="910590">
                              <a:moveTo>
                                <a:pt x="0" y="910563"/>
                              </a:moveTo>
                              <a:lnTo>
                                <a:pt x="0" y="645375"/>
                              </a:lnTo>
                              <a:lnTo>
                                <a:pt x="1770" y="597209"/>
                              </a:lnTo>
                              <a:lnTo>
                                <a:pt x="6997" y="550005"/>
                              </a:lnTo>
                              <a:lnTo>
                                <a:pt x="15556" y="503887"/>
                              </a:lnTo>
                              <a:lnTo>
                                <a:pt x="27323" y="458980"/>
                              </a:lnTo>
                              <a:lnTo>
                                <a:pt x="42172" y="415409"/>
                              </a:lnTo>
                              <a:lnTo>
                                <a:pt x="59980" y="373298"/>
                              </a:lnTo>
                              <a:lnTo>
                                <a:pt x="80621" y="332773"/>
                              </a:lnTo>
                              <a:lnTo>
                                <a:pt x="103970" y="293958"/>
                              </a:lnTo>
                              <a:lnTo>
                                <a:pt x="129904" y="256979"/>
                              </a:lnTo>
                              <a:lnTo>
                                <a:pt x="158296" y="221959"/>
                              </a:lnTo>
                              <a:lnTo>
                                <a:pt x="189023" y="189023"/>
                              </a:lnTo>
                              <a:lnTo>
                                <a:pt x="221960" y="158297"/>
                              </a:lnTo>
                              <a:lnTo>
                                <a:pt x="256981" y="129905"/>
                              </a:lnTo>
                              <a:lnTo>
                                <a:pt x="293963" y="103972"/>
                              </a:lnTo>
                              <a:lnTo>
                                <a:pt x="332780" y="80622"/>
                              </a:lnTo>
                              <a:lnTo>
                                <a:pt x="373307" y="59981"/>
                              </a:lnTo>
                              <a:lnTo>
                                <a:pt x="415421" y="42173"/>
                              </a:lnTo>
                              <a:lnTo>
                                <a:pt x="458996" y="27324"/>
                              </a:lnTo>
                              <a:lnTo>
                                <a:pt x="503907" y="15556"/>
                              </a:lnTo>
                              <a:lnTo>
                                <a:pt x="550031" y="6997"/>
                              </a:lnTo>
                              <a:lnTo>
                                <a:pt x="597241" y="1770"/>
                              </a:lnTo>
                              <a:lnTo>
                                <a:pt x="645413" y="0"/>
                              </a:lnTo>
                              <a:lnTo>
                                <a:pt x="3028948" y="0"/>
                              </a:lnTo>
                            </a:path>
                          </a:pathLst>
                        </a:custGeom>
                        <a:ln w="10795">
                          <a:solidFill>
                            <a:srgbClr val="2E528F"/>
                          </a:solidFill>
                          <a:prstDash val="solid"/>
                        </a:ln>
                      </wps:spPr>
                      <wps:bodyPr wrap="square" lIns="0" tIns="0" rIns="0" bIns="0" rtlCol="0">
                        <a:noAutofit/>
                      </wps:bodyPr>
                    </wps:wsp>
                    <wps:wsp>
                      <wps:cNvPr id="263" name="Graphic 263"/>
                      <wps:cNvSpPr/>
                      <wps:spPr>
                        <a:xfrm>
                          <a:off x="0" y="167488"/>
                          <a:ext cx="7552055" cy="45720"/>
                        </a:xfrm>
                        <a:custGeom>
                          <a:avLst/>
                          <a:gdLst/>
                          <a:ahLst/>
                          <a:cxnLst/>
                          <a:rect l="l" t="t" r="r" b="b"/>
                          <a:pathLst>
                            <a:path w="7552055" h="45720">
                              <a:moveTo>
                                <a:pt x="7551813" y="0"/>
                              </a:moveTo>
                              <a:lnTo>
                                <a:pt x="0" y="0"/>
                              </a:lnTo>
                              <a:lnTo>
                                <a:pt x="0" y="45718"/>
                              </a:lnTo>
                              <a:lnTo>
                                <a:pt x="7551813" y="45718"/>
                              </a:lnTo>
                              <a:lnTo>
                                <a:pt x="7551813" y="0"/>
                              </a:lnTo>
                              <a:close/>
                            </a:path>
                          </a:pathLst>
                        </a:custGeom>
                        <a:solidFill>
                          <a:srgbClr val="FFFFFF"/>
                        </a:solidFill>
                      </wps:spPr>
                      <wps:bodyPr wrap="square" lIns="0" tIns="0" rIns="0" bIns="0" rtlCol="0">
                        <a:noAutofit/>
                      </wps:bodyPr>
                    </wps:wsp>
                    <wps:wsp>
                      <wps:cNvPr id="264" name="Graphic 264"/>
                      <wps:cNvSpPr/>
                      <wps:spPr>
                        <a:xfrm>
                          <a:off x="0" y="213207"/>
                          <a:ext cx="7560945" cy="702945"/>
                        </a:xfrm>
                        <a:custGeom>
                          <a:avLst/>
                          <a:gdLst/>
                          <a:ahLst/>
                          <a:cxnLst/>
                          <a:rect l="l" t="t" r="r" b="b"/>
                          <a:pathLst>
                            <a:path w="7560945" h="702945">
                              <a:moveTo>
                                <a:pt x="0" y="702754"/>
                              </a:moveTo>
                              <a:lnTo>
                                <a:pt x="7560564" y="702754"/>
                              </a:lnTo>
                              <a:lnTo>
                                <a:pt x="7560564" y="0"/>
                              </a:lnTo>
                              <a:lnTo>
                                <a:pt x="0" y="0"/>
                              </a:lnTo>
                              <a:lnTo>
                                <a:pt x="0" y="702754"/>
                              </a:lnTo>
                              <a:close/>
                            </a:path>
                          </a:pathLst>
                        </a:custGeom>
                        <a:solidFill>
                          <a:srgbClr val="007CC5"/>
                        </a:solidFill>
                      </wps:spPr>
                      <wps:bodyPr wrap="square" lIns="0" tIns="0" rIns="0" bIns="0" rtlCol="0">
                        <a:noAutofit/>
                      </wps:bodyPr>
                    </wps:wsp>
                    <wps:wsp>
                      <wps:cNvPr id="265" name="Graphic 265"/>
                      <wps:cNvSpPr/>
                      <wps:spPr>
                        <a:xfrm>
                          <a:off x="0" y="213906"/>
                          <a:ext cx="2420620" cy="702310"/>
                        </a:xfrm>
                        <a:custGeom>
                          <a:avLst/>
                          <a:gdLst/>
                          <a:ahLst/>
                          <a:cxnLst/>
                          <a:rect l="l" t="t" r="r" b="b"/>
                          <a:pathLst>
                            <a:path w="2420620" h="702310">
                              <a:moveTo>
                                <a:pt x="2420493" y="0"/>
                              </a:moveTo>
                              <a:lnTo>
                                <a:pt x="0" y="0"/>
                              </a:lnTo>
                              <a:lnTo>
                                <a:pt x="0" y="702055"/>
                              </a:lnTo>
                              <a:lnTo>
                                <a:pt x="1809670" y="702055"/>
                              </a:lnTo>
                              <a:lnTo>
                                <a:pt x="2420493" y="0"/>
                              </a:lnTo>
                              <a:close/>
                            </a:path>
                          </a:pathLst>
                        </a:custGeom>
                        <a:solidFill>
                          <a:srgbClr val="0066AD"/>
                        </a:solidFill>
                      </wps:spPr>
                      <wps:bodyPr wrap="square" lIns="0" tIns="0" rIns="0" bIns="0" rtlCol="0">
                        <a:noAutofit/>
                      </wps:bodyPr>
                    </wps:wsp>
                    <wps:wsp>
                      <wps:cNvPr id="266" name="Graphic 266"/>
                      <wps:cNvSpPr/>
                      <wps:spPr>
                        <a:xfrm>
                          <a:off x="0" y="213906"/>
                          <a:ext cx="2420620" cy="702310"/>
                        </a:xfrm>
                        <a:custGeom>
                          <a:avLst/>
                          <a:gdLst/>
                          <a:ahLst/>
                          <a:cxnLst/>
                          <a:rect l="l" t="t" r="r" b="b"/>
                          <a:pathLst>
                            <a:path w="2420620" h="702310">
                              <a:moveTo>
                                <a:pt x="2420493" y="0"/>
                              </a:moveTo>
                              <a:lnTo>
                                <a:pt x="1809670" y="702055"/>
                              </a:lnTo>
                            </a:path>
                            <a:path w="2420620" h="702310">
                              <a:moveTo>
                                <a:pt x="0" y="0"/>
                              </a:moveTo>
                              <a:lnTo>
                                <a:pt x="2420493" y="0"/>
                              </a:lnTo>
                            </a:path>
                          </a:pathLst>
                        </a:custGeom>
                        <a:ln w="10795">
                          <a:solidFill>
                            <a:srgbClr val="2E528F"/>
                          </a:solidFill>
                          <a:prstDash val="solid"/>
                        </a:ln>
                      </wps:spPr>
                      <wps:bodyPr wrap="square" lIns="0" tIns="0" rIns="0" bIns="0" rtlCol="0">
                        <a:noAutofit/>
                      </wps:bodyPr>
                    </wps:wsp>
                    <wps:wsp>
                      <wps:cNvPr id="267" name="Graphic 267"/>
                      <wps:cNvSpPr/>
                      <wps:spPr>
                        <a:xfrm>
                          <a:off x="0" y="213906"/>
                          <a:ext cx="1887220" cy="702310"/>
                        </a:xfrm>
                        <a:custGeom>
                          <a:avLst/>
                          <a:gdLst/>
                          <a:ahLst/>
                          <a:cxnLst/>
                          <a:rect l="l" t="t" r="r" b="b"/>
                          <a:pathLst>
                            <a:path w="1887220" h="702310">
                              <a:moveTo>
                                <a:pt x="1887093" y="0"/>
                              </a:moveTo>
                              <a:lnTo>
                                <a:pt x="0" y="0"/>
                              </a:lnTo>
                              <a:lnTo>
                                <a:pt x="0" y="702055"/>
                              </a:lnTo>
                              <a:lnTo>
                                <a:pt x="1276243" y="702055"/>
                              </a:lnTo>
                              <a:lnTo>
                                <a:pt x="1887093" y="0"/>
                              </a:lnTo>
                              <a:close/>
                            </a:path>
                          </a:pathLst>
                        </a:custGeom>
                        <a:solidFill>
                          <a:srgbClr val="0053A1"/>
                        </a:solidFill>
                      </wps:spPr>
                      <wps:bodyPr wrap="square" lIns="0" tIns="0" rIns="0" bIns="0" rtlCol="0">
                        <a:noAutofit/>
                      </wps:bodyPr>
                    </wps:wsp>
                    <wps:wsp>
                      <wps:cNvPr id="268" name="Graphic 268"/>
                      <wps:cNvSpPr/>
                      <wps:spPr>
                        <a:xfrm>
                          <a:off x="0" y="213906"/>
                          <a:ext cx="1887220" cy="702310"/>
                        </a:xfrm>
                        <a:custGeom>
                          <a:avLst/>
                          <a:gdLst/>
                          <a:ahLst/>
                          <a:cxnLst/>
                          <a:rect l="l" t="t" r="r" b="b"/>
                          <a:pathLst>
                            <a:path w="1887220" h="702310">
                              <a:moveTo>
                                <a:pt x="1887092" y="0"/>
                              </a:moveTo>
                              <a:lnTo>
                                <a:pt x="1276243" y="702055"/>
                              </a:lnTo>
                            </a:path>
                            <a:path w="1887220" h="702310">
                              <a:moveTo>
                                <a:pt x="0" y="0"/>
                              </a:moveTo>
                              <a:lnTo>
                                <a:pt x="1887092" y="0"/>
                              </a:lnTo>
                            </a:path>
                          </a:pathLst>
                        </a:custGeom>
                        <a:ln w="10795">
                          <a:solidFill>
                            <a:srgbClr val="2E528F"/>
                          </a:solidFill>
                          <a:prstDash val="solid"/>
                        </a:ln>
                      </wps:spPr>
                      <wps:bodyPr wrap="square" lIns="0" tIns="0" rIns="0" bIns="0" rtlCol="0">
                        <a:noAutofit/>
                      </wps:bodyPr>
                    </wps:wsp>
                    <pic:pic xmlns:pic="http://schemas.openxmlformats.org/drawingml/2006/picture">
                      <pic:nvPicPr>
                        <pic:cNvPr id="269" name="Image 269"/>
                        <pic:cNvPicPr/>
                      </pic:nvPicPr>
                      <pic:blipFill>
                        <a:blip r:embed="rId1" cstate="print"/>
                        <a:stretch>
                          <a:fillRect/>
                        </a:stretch>
                      </pic:blipFill>
                      <pic:spPr>
                        <a:xfrm>
                          <a:off x="7007352" y="350558"/>
                          <a:ext cx="461022" cy="415302"/>
                        </a:xfrm>
                        <a:prstGeom prst="rect">
                          <a:avLst/>
                        </a:prstGeom>
                      </pic:spPr>
                    </pic:pic>
                  </wpg:wgp>
                </a:graphicData>
              </a:graphic>
            </wp:anchor>
          </w:drawing>
        </mc:Choice>
        <mc:Fallback>
          <w:pict>
            <v:group w14:anchorId="27899510" id="Group 260" o:spid="_x0000_s1026" style="position:absolute;margin-left:0;margin-top:769.75pt;width:595.75pt;height:72.55pt;z-index:-251641856;mso-wrap-distance-left:0;mso-wrap-distance-right:0;mso-position-horizontal-relative:page;mso-position-vertical-relative:page" coordsize="75660,9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">
              <v:shape id="Graphic 261" o:spid="_x0000_s1027" style="position:absolute;left:45316;top:53;width:30289;height:9106;visibility:visible;mso-wrap-style:square;v-text-anchor:top" coordsize="3028950,91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" path="m3028948,l645413,,597241,1770,550031,6997r-46124,8559l458996,27324,415421,42173,373307,59981,332780,80622r-38817,23350l256981,129905r-35021,28392l189023,189023r-30727,32936l129904,256979r-25934,36979l80621,332773,59980,373298,42172,415409,27323,458980,15556,503887,6997,550005,1770,597209,,645375,,910563r3028948,l3028948,xe" fillcolor="#404143" stroked="f">
                <v:path arrowok="t"/>
              </v:shape>
              <v:shape id="Graphic 262" o:spid="_x0000_s1028" style="position:absolute;left:45316;top:53;width:30289;height:9106;visibility:visible;mso-wrap-style:square;v-text-anchor:top" coordsize="3028950,91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" path="m,910563l,645375,1770,597209,6997,550005r8559,-46118l27323,458980,42172,415409,59980,373298,80621,332773r23349,-38815l129904,256979r28392,-35020l189023,189023r32937,-30726l256981,129905r36982,-25933l332780,80622,373307,59981,415421,42173,458996,27324,503907,15556,550031,6997,597241,1770,645413,,3028948,e" filled="f" strokecolor="#2e528f" strokeweight=".85pt">
                <v:path arrowok="t"/>
              </v:shape>
              <v:shape id="Graphic 263" o:spid="_x0000_s1029" style="position:absolute;top:1674;width:75520;height:458;visibility:visible;mso-wrap-style:square;v-text-anchor:top" coordsize="755205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" path="m7551813,l,,,45718r7551813,l7551813,xe" stroked="f">
                <v:path arrowok="t"/>
              </v:shape>
              <v:shape id="Graphic 264" o:spid="_x0000_s1030" style="position:absolute;top:2132;width:75609;height:7029;visibility:visible;mso-wrap-style:square;v-text-anchor:top" coordsize="7560945,70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" path="m,702754r7560564,l7560564,,,,,702754xe" fillcolor="#007cc5" stroked="f">
                <v:path arrowok="t"/>
              </v:shape>
              <v:shape id="Graphic 265" o:spid="_x0000_s1031" style="position:absolute;top:2139;width:24206;height:7023;visibility:visible;mso-wrap-style:square;v-text-anchor:top" coordsize="2420620,70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" path="m2420493,l,,,702055r1809670,l2420493,xe" fillcolor="#0066ad" stroked="f">
                <v:path arrowok="t"/>
              </v:shape>
              <v:shape id="Graphic 266" o:spid="_x0000_s1032" style="position:absolute;top:2139;width:24206;height:7023;visibility:visible;mso-wrap-style:square;v-text-anchor:top" coordsize="2420620,70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" path="m2420493,l1809670,702055em,l2420493,e" filled="f" strokecolor="#2e528f" strokeweight=".85pt">
                <v:path arrowok="t"/>
              </v:shape>
              <v:shape id="Graphic 267" o:spid="_x0000_s1033" style="position:absolute;top:2139;width:18872;height:7023;visibility:visible;mso-wrap-style:square;v-text-anchor:top" coordsize="1887220,70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" path="m1887093,l,,,702055r1276243,l1887093,xe" fillcolor="#0053a1" stroked="f">
                <v:path arrowok="t"/>
              </v:shape>
              <v:shape id="Graphic 268" o:spid="_x0000_s1034" style="position:absolute;top:2139;width:18872;height:7023;visibility:visible;mso-wrap-style:square;v-text-anchor:top" coordsize="1887220,70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" path="m1887092,l1276243,702055em,l1887092,e" filled="f" strokecolor="#2e528f" strokeweight=".85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69" o:spid="_x0000_s1035" type="#_x0000_t75" style="position:absolute;left:70073;top:3505;width:4610;height:4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">
                <v:imagedata r:id="rId2" o:title=""/>
              </v:shape>
              <w10:wrap anchorx="page" anchory="page"/>
            </v:group>
          </w:pict>
        </mc:Fallback>
      </mc:AlternateContent>
    </w:r>
    <w:r w:rsidRPr="005D1D8D">
      <w:rPr>
        <w:noProof/>
      </w:rPr>
      <mc:AlternateContent>
        <mc:Choice Requires="wps">
          <w:drawing>
            <wp:anchor distT="0" distB="0" distL="0" distR="0" simplePos="0" relativeHeight="251675648" behindDoc="1" locked="0" layoutInCell="1" allowOverlap="1" wp14:anchorId="2634F1BD" wp14:editId="59822B70">
              <wp:simplePos x="0" y="0"/>
              <wp:positionH relativeFrom="page">
                <wp:posOffset>7125970</wp:posOffset>
              </wp:positionH>
              <wp:positionV relativeFrom="page">
                <wp:posOffset>10239375</wp:posOffset>
              </wp:positionV>
              <wp:extent cx="269240" cy="203835"/>
              <wp:effectExtent l="0" t="0" r="0" b="0"/>
              <wp:wrapNone/>
              <wp:docPr id="270" name="Textbox 270"/>
              <wp:cNvGraphicFramePr/>
              <a:graphic xmlns:a="http://schemas.openxmlformats.org/drawingml/2006/main">
                <a:graphicData uri="http://schemas.microsoft.com/office/word/2010/wordprocessingShape">
                  <wps:wsp>
                    <wps:cNvSpPr txBox="1"/>
                    <wps:spPr>
                      <a:xfrm>
                        <a:off x="0" y="0"/>
                        <a:ext cx="269240" cy="203835"/>
                      </a:xfrm>
                      <a:prstGeom prst="rect">
                        <a:avLst/>
                      </a:prstGeom>
                    </wps:spPr>
                    <wps:txbx>
                      <w:txbxContent>
                        <w:p w14:paraId="1BC67940" w14:textId="77777777" w:rsidR="00A92CEB" w:rsidRPr="005D1D8D" w:rsidRDefault="00AC2904">
                          <w:pPr>
                            <w:spacing w:line="306" w:lineRule="exact"/>
                            <w:ind w:left="60"/>
                            <w:rPr>
                              <w:rFonts w:ascii="Calibri"/>
                              <w:b/>
                              <w:sz w:val="28"/>
                            </w:rPr>
                          </w:pPr>
                          <w:r w:rsidRPr="005D1D8D">
                            <w:rPr>
                              <w:rFonts w:ascii="Calibri"/>
                              <w:b/>
                              <w:color w:val="FFFFFF"/>
                              <w:spacing w:val="-5"/>
                              <w:sz w:val="28"/>
                            </w:rPr>
                            <w:fldChar w:fldCharType="begin"/>
                          </w:r>
                          <w:r w:rsidRPr="005D1D8D">
                            <w:rPr>
                              <w:rFonts w:ascii="Calibri"/>
                              <w:b/>
                              <w:color w:val="FFFFFF"/>
                              <w:spacing w:val="-5"/>
                              <w:sz w:val="28"/>
                            </w:rPr>
                            <w:instrText xml:space="preserve"> PAGE </w:instrText>
                          </w:r>
                          <w:r w:rsidRPr="005D1D8D">
                            <w:rPr>
                              <w:rFonts w:ascii="Calibri"/>
                              <w:b/>
                              <w:color w:val="FFFFFF"/>
                              <w:spacing w:val="-5"/>
                              <w:sz w:val="28"/>
                            </w:rPr>
                            <w:fldChar w:fldCharType="separate"/>
                          </w:r>
                          <w:r w:rsidRPr="005D1D8D">
                            <w:rPr>
                              <w:rFonts w:ascii="Calibri"/>
                              <w:b/>
                              <w:color w:val="FFFFFF"/>
                              <w:spacing w:val="-5"/>
                              <w:sz w:val="28"/>
                            </w:rPr>
                            <w:t>13</w:t>
                          </w:r>
                          <w:r w:rsidRPr="005D1D8D">
                            <w:rPr>
                              <w:rFonts w:ascii="Calibri"/>
                              <w:b/>
                              <w:color w:val="FFFFFF"/>
                              <w:spacing w:val="-5"/>
                              <w:sz w:val="28"/>
                            </w:rPr>
                            <w:fldChar w:fldCharType="end"/>
                          </w:r>
                        </w:p>
                      </w:txbxContent>
                    </wps:txbx>
                    <wps:bodyPr wrap="square" lIns="0" tIns="0" rIns="0" bIns="0" rtlCol="0">
                      <a:noAutofit/>
                    </wps:bodyPr>
                  </wps:wsp>
                </a:graphicData>
              </a:graphic>
            </wp:anchor>
          </w:drawing>
        </mc:Choice>
        <mc:Fallback>
          <w:pict>
            <v:shapetype w14:anchorId="2634F1BD" id="_x0000_t202" coordsize="21600,21600" o:spt="202" path="m,l,21600r21600,l21600,xe">
              <v:stroke joinstyle="miter"/>
              <v:path gradientshapeok="t" o:connecttype="rect"/>
            </v:shapetype>
            <v:shape id="Textbox 270" o:spid="_x0000_s1051" type="#_x0000_t202" style="position:absolute;margin-left:561.1pt;margin-top:806.25pt;width:21.2pt;height:16.05pt;z-index:-251640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" filled="f" stroked="f">
              <v:textbox inset="0,0,0,0">
                <w:txbxContent>
                  <w:p w14:paraId="1BC67940" w14:textId="77777777" w:rsidR="00A92CEB" w:rsidRPr="005D1D8D" w:rsidRDefault="00AC2904">
                    <w:pPr>
                      <w:spacing w:line="306" w:lineRule="exact"/>
                      <w:ind w:left="60"/>
                      <w:rPr>
                        <w:rFonts w:ascii="Calibri"/>
                        <w:b/>
                        <w:sz w:val="28"/>
                      </w:rPr>
                    </w:pPr>
                    <w:r w:rsidRPr="005D1D8D">
                      <w:rPr>
                        <w:rFonts w:ascii="Calibri"/>
                        <w:b/>
                        <w:color w:val="FFFFFF"/>
                        <w:spacing w:val="-5"/>
                        <w:sz w:val="28"/>
                      </w:rPr>
                      <w:fldChar w:fldCharType="begin"/>
                    </w:r>
                    <w:r w:rsidRPr="005D1D8D">
                      <w:rPr>
                        <w:rFonts w:ascii="Calibri"/>
                        <w:b/>
                        <w:color w:val="FFFFFF"/>
                        <w:spacing w:val="-5"/>
                        <w:sz w:val="28"/>
                      </w:rPr>
                      <w:instrText xml:space="preserve"> PAGE </w:instrText>
                    </w:r>
                    <w:r w:rsidRPr="005D1D8D">
                      <w:rPr>
                        <w:rFonts w:ascii="Calibri"/>
                        <w:b/>
                        <w:color w:val="FFFFFF"/>
                        <w:spacing w:val="-5"/>
                        <w:sz w:val="28"/>
                      </w:rPr>
                      <w:fldChar w:fldCharType="separate"/>
                    </w:r>
                    <w:r w:rsidRPr="005D1D8D">
                      <w:rPr>
                        <w:rFonts w:ascii="Calibri"/>
                        <w:b/>
                        <w:color w:val="FFFFFF"/>
                        <w:spacing w:val="-5"/>
                        <w:sz w:val="28"/>
                      </w:rPr>
                      <w:t>13</w:t>
                    </w:r>
                    <w:r w:rsidRPr="005D1D8D">
                      <w:rPr>
                        <w:rFonts w:ascii="Calibri"/>
                        <w:b/>
                        <w:color w:val="FFFFFF"/>
                        <w:spacing w:val="-5"/>
                        <w:sz w:val="28"/>
                      </w:rP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D5C1D5" w14:textId="7A7DC8A8" w:rsidR="00A92CEB" w:rsidRPr="005D1D8D" w:rsidRDefault="00AC2904">
    <w:pPr>
      <w:pStyle w:val="BodyText"/>
      <w:spacing w:line="14" w:lineRule="auto"/>
      <w:rPr>
        <w:sz w:val="20"/>
      </w:rPr>
    </w:pPr>
    <w:r w:rsidRPr="005D1D8D">
      <w:rPr>
        <w:noProof/>
      </w:rPr>
      <mc:AlternateContent>
        <mc:Choice Requires="wpg">
          <w:drawing>
            <wp:anchor distT="0" distB="0" distL="0" distR="0" simplePos="0" relativeHeight="251677696" behindDoc="1" locked="0" layoutInCell="1" allowOverlap="1" wp14:anchorId="7314563B" wp14:editId="537E8BB6">
              <wp:simplePos x="0" y="0"/>
              <wp:positionH relativeFrom="page">
                <wp:posOffset>0</wp:posOffset>
              </wp:positionH>
              <wp:positionV relativeFrom="page">
                <wp:posOffset>9775825</wp:posOffset>
              </wp:positionV>
              <wp:extent cx="7566025" cy="921385"/>
              <wp:effectExtent l="0" t="0" r="0" b="0"/>
              <wp:wrapNone/>
              <wp:docPr id="283" name="Group 283"/>
              <wp:cNvGraphicFramePr/>
              <a:graphic xmlns:a="http://schemas.openxmlformats.org/drawingml/2006/main">
                <a:graphicData uri="http://schemas.microsoft.com/office/word/2010/wordprocessingGroup">
                  <wpg:wgp>
                    <wpg:cNvGrpSpPr/>
                    <wpg:grpSpPr>
                      <a:xfrm>
                        <a:off x="0" y="0"/>
                        <a:ext cx="7566025" cy="921385"/>
                        <a:chOff x="0" y="0"/>
                        <a:chExt cx="7566025" cy="921385"/>
                      </a:xfrm>
                    </wpg:grpSpPr>
                    <wps:wsp>
                      <wps:cNvPr id="284" name="Graphic 284"/>
                      <wps:cNvSpPr/>
                      <wps:spPr>
                        <a:xfrm>
                          <a:off x="4531614" y="5397"/>
                          <a:ext cx="3028950" cy="910590"/>
                        </a:xfrm>
                        <a:custGeom>
                          <a:avLst/>
                          <a:gdLst/>
                          <a:ahLst/>
                          <a:cxnLst/>
                          <a:rect l="l" t="t" r="r" b="b"/>
                          <a:pathLst>
                            <a:path w="3028950" h="910590">
                              <a:moveTo>
                                <a:pt x="3028948" y="0"/>
                              </a:moveTo>
                              <a:lnTo>
                                <a:pt x="645413" y="0"/>
                              </a:lnTo>
                              <a:lnTo>
                                <a:pt x="597241" y="1770"/>
                              </a:lnTo>
                              <a:lnTo>
                                <a:pt x="550031" y="6997"/>
                              </a:lnTo>
                              <a:lnTo>
                                <a:pt x="503907" y="15556"/>
                              </a:lnTo>
                              <a:lnTo>
                                <a:pt x="458996" y="27324"/>
                              </a:lnTo>
                              <a:lnTo>
                                <a:pt x="415421" y="42173"/>
                              </a:lnTo>
                              <a:lnTo>
                                <a:pt x="373307" y="59981"/>
                              </a:lnTo>
                              <a:lnTo>
                                <a:pt x="332780" y="80622"/>
                              </a:lnTo>
                              <a:lnTo>
                                <a:pt x="293963" y="103972"/>
                              </a:lnTo>
                              <a:lnTo>
                                <a:pt x="256981" y="129905"/>
                              </a:lnTo>
                              <a:lnTo>
                                <a:pt x="221960" y="158297"/>
                              </a:lnTo>
                              <a:lnTo>
                                <a:pt x="189023" y="189023"/>
                              </a:lnTo>
                              <a:lnTo>
                                <a:pt x="158296" y="221959"/>
                              </a:lnTo>
                              <a:lnTo>
                                <a:pt x="129904" y="256979"/>
                              </a:lnTo>
                              <a:lnTo>
                                <a:pt x="103970" y="293958"/>
                              </a:lnTo>
                              <a:lnTo>
                                <a:pt x="80621" y="332773"/>
                              </a:lnTo>
                              <a:lnTo>
                                <a:pt x="59980" y="373298"/>
                              </a:lnTo>
                              <a:lnTo>
                                <a:pt x="42172" y="415409"/>
                              </a:lnTo>
                              <a:lnTo>
                                <a:pt x="27323" y="458980"/>
                              </a:lnTo>
                              <a:lnTo>
                                <a:pt x="15556" y="503887"/>
                              </a:lnTo>
                              <a:lnTo>
                                <a:pt x="6997" y="550005"/>
                              </a:lnTo>
                              <a:lnTo>
                                <a:pt x="1770" y="597209"/>
                              </a:lnTo>
                              <a:lnTo>
                                <a:pt x="0" y="645375"/>
                              </a:lnTo>
                              <a:lnTo>
                                <a:pt x="0" y="910563"/>
                              </a:lnTo>
                              <a:lnTo>
                                <a:pt x="3028948" y="910563"/>
                              </a:lnTo>
                              <a:lnTo>
                                <a:pt x="3028948" y="0"/>
                              </a:lnTo>
                              <a:close/>
                            </a:path>
                          </a:pathLst>
                        </a:custGeom>
                        <a:solidFill>
                          <a:srgbClr val="404143"/>
                        </a:solidFill>
                      </wps:spPr>
                      <wps:bodyPr wrap="square" lIns="0" tIns="0" rIns="0" bIns="0" rtlCol="0">
                        <a:noAutofit/>
                      </wps:bodyPr>
                    </wps:wsp>
                    <wps:wsp>
                      <wps:cNvPr id="285" name="Graphic 285"/>
                      <wps:cNvSpPr/>
                      <wps:spPr>
                        <a:xfrm>
                          <a:off x="4531614" y="5397"/>
                          <a:ext cx="3028950" cy="910590"/>
                        </a:xfrm>
                        <a:custGeom>
                          <a:avLst/>
                          <a:gdLst/>
                          <a:ahLst/>
                          <a:cxnLst/>
                          <a:rect l="l" t="t" r="r" b="b"/>
                          <a:pathLst>
                            <a:path w="3028950" h="910590">
                              <a:moveTo>
                                <a:pt x="0" y="910563"/>
                              </a:moveTo>
                              <a:lnTo>
                                <a:pt x="0" y="645375"/>
                              </a:lnTo>
                              <a:lnTo>
                                <a:pt x="1770" y="597209"/>
                              </a:lnTo>
                              <a:lnTo>
                                <a:pt x="6997" y="550005"/>
                              </a:lnTo>
                              <a:lnTo>
                                <a:pt x="15556" y="503887"/>
                              </a:lnTo>
                              <a:lnTo>
                                <a:pt x="27323" y="458980"/>
                              </a:lnTo>
                              <a:lnTo>
                                <a:pt x="42172" y="415409"/>
                              </a:lnTo>
                              <a:lnTo>
                                <a:pt x="59980" y="373298"/>
                              </a:lnTo>
                              <a:lnTo>
                                <a:pt x="80621" y="332773"/>
                              </a:lnTo>
                              <a:lnTo>
                                <a:pt x="103970" y="293958"/>
                              </a:lnTo>
                              <a:lnTo>
                                <a:pt x="129904" y="256979"/>
                              </a:lnTo>
                              <a:lnTo>
                                <a:pt x="158296" y="221959"/>
                              </a:lnTo>
                              <a:lnTo>
                                <a:pt x="189023" y="189023"/>
                              </a:lnTo>
                              <a:lnTo>
                                <a:pt x="221960" y="158297"/>
                              </a:lnTo>
                              <a:lnTo>
                                <a:pt x="256981" y="129905"/>
                              </a:lnTo>
                              <a:lnTo>
                                <a:pt x="293963" y="103972"/>
                              </a:lnTo>
                              <a:lnTo>
                                <a:pt x="332780" y="80622"/>
                              </a:lnTo>
                              <a:lnTo>
                                <a:pt x="373307" y="59981"/>
                              </a:lnTo>
                              <a:lnTo>
                                <a:pt x="415421" y="42173"/>
                              </a:lnTo>
                              <a:lnTo>
                                <a:pt x="458996" y="27324"/>
                              </a:lnTo>
                              <a:lnTo>
                                <a:pt x="503907" y="15556"/>
                              </a:lnTo>
                              <a:lnTo>
                                <a:pt x="550031" y="6997"/>
                              </a:lnTo>
                              <a:lnTo>
                                <a:pt x="597241" y="1770"/>
                              </a:lnTo>
                              <a:lnTo>
                                <a:pt x="645413" y="0"/>
                              </a:lnTo>
                              <a:lnTo>
                                <a:pt x="3028948" y="0"/>
                              </a:lnTo>
                            </a:path>
                          </a:pathLst>
                        </a:custGeom>
                        <a:ln w="10795">
                          <a:solidFill>
                            <a:srgbClr val="2E528F"/>
                          </a:solidFill>
                          <a:prstDash val="solid"/>
                        </a:ln>
                      </wps:spPr>
                      <wps:bodyPr wrap="square" lIns="0" tIns="0" rIns="0" bIns="0" rtlCol="0">
                        <a:noAutofit/>
                      </wps:bodyPr>
                    </wps:wsp>
                    <wps:wsp>
                      <wps:cNvPr id="286" name="Graphic 286"/>
                      <wps:cNvSpPr/>
                      <wps:spPr>
                        <a:xfrm>
                          <a:off x="0" y="167488"/>
                          <a:ext cx="7552055" cy="45720"/>
                        </a:xfrm>
                        <a:custGeom>
                          <a:avLst/>
                          <a:gdLst/>
                          <a:ahLst/>
                          <a:cxnLst/>
                          <a:rect l="l" t="t" r="r" b="b"/>
                          <a:pathLst>
                            <a:path w="7552055" h="45720">
                              <a:moveTo>
                                <a:pt x="7551813" y="0"/>
                              </a:moveTo>
                              <a:lnTo>
                                <a:pt x="0" y="0"/>
                              </a:lnTo>
                              <a:lnTo>
                                <a:pt x="0" y="45718"/>
                              </a:lnTo>
                              <a:lnTo>
                                <a:pt x="7551813" y="45718"/>
                              </a:lnTo>
                              <a:lnTo>
                                <a:pt x="7551813" y="0"/>
                              </a:lnTo>
                              <a:close/>
                            </a:path>
                          </a:pathLst>
                        </a:custGeom>
                        <a:solidFill>
                          <a:srgbClr val="FFFFFF"/>
                        </a:solidFill>
                      </wps:spPr>
                      <wps:bodyPr wrap="square" lIns="0" tIns="0" rIns="0" bIns="0" rtlCol="0">
                        <a:noAutofit/>
                      </wps:bodyPr>
                    </wps:wsp>
                    <wps:wsp>
                      <wps:cNvPr id="287" name="Graphic 287"/>
                      <wps:cNvSpPr/>
                      <wps:spPr>
                        <a:xfrm>
                          <a:off x="0" y="213207"/>
                          <a:ext cx="7560945" cy="702945"/>
                        </a:xfrm>
                        <a:custGeom>
                          <a:avLst/>
                          <a:gdLst/>
                          <a:ahLst/>
                          <a:cxnLst/>
                          <a:rect l="l" t="t" r="r" b="b"/>
                          <a:pathLst>
                            <a:path w="7560945" h="702945">
                              <a:moveTo>
                                <a:pt x="0" y="702754"/>
                              </a:moveTo>
                              <a:lnTo>
                                <a:pt x="7560564" y="702754"/>
                              </a:lnTo>
                              <a:lnTo>
                                <a:pt x="7560564" y="0"/>
                              </a:lnTo>
                              <a:lnTo>
                                <a:pt x="0" y="0"/>
                              </a:lnTo>
                              <a:lnTo>
                                <a:pt x="0" y="702754"/>
                              </a:lnTo>
                              <a:close/>
                            </a:path>
                          </a:pathLst>
                        </a:custGeom>
                        <a:solidFill>
                          <a:srgbClr val="007CC5"/>
                        </a:solidFill>
                      </wps:spPr>
                      <wps:bodyPr wrap="square" lIns="0" tIns="0" rIns="0" bIns="0" rtlCol="0">
                        <a:noAutofit/>
                      </wps:bodyPr>
                    </wps:wsp>
                    <wps:wsp>
                      <wps:cNvPr id="288" name="Graphic 288"/>
                      <wps:cNvSpPr/>
                      <wps:spPr>
                        <a:xfrm>
                          <a:off x="0" y="213906"/>
                          <a:ext cx="2420620" cy="702310"/>
                        </a:xfrm>
                        <a:custGeom>
                          <a:avLst/>
                          <a:gdLst/>
                          <a:ahLst/>
                          <a:cxnLst/>
                          <a:rect l="l" t="t" r="r" b="b"/>
                          <a:pathLst>
                            <a:path w="2420620" h="702310">
                              <a:moveTo>
                                <a:pt x="2420493" y="0"/>
                              </a:moveTo>
                              <a:lnTo>
                                <a:pt x="0" y="0"/>
                              </a:lnTo>
                              <a:lnTo>
                                <a:pt x="0" y="702055"/>
                              </a:lnTo>
                              <a:lnTo>
                                <a:pt x="1809670" y="702055"/>
                              </a:lnTo>
                              <a:lnTo>
                                <a:pt x="2420493" y="0"/>
                              </a:lnTo>
                              <a:close/>
                            </a:path>
                          </a:pathLst>
                        </a:custGeom>
                        <a:solidFill>
                          <a:srgbClr val="0066AD"/>
                        </a:solidFill>
                      </wps:spPr>
                      <wps:bodyPr wrap="square" lIns="0" tIns="0" rIns="0" bIns="0" rtlCol="0">
                        <a:noAutofit/>
                      </wps:bodyPr>
                    </wps:wsp>
                    <wps:wsp>
                      <wps:cNvPr id="289" name="Graphic 289"/>
                      <wps:cNvSpPr/>
                      <wps:spPr>
                        <a:xfrm>
                          <a:off x="0" y="213906"/>
                          <a:ext cx="2420620" cy="702310"/>
                        </a:xfrm>
                        <a:custGeom>
                          <a:avLst/>
                          <a:gdLst/>
                          <a:ahLst/>
                          <a:cxnLst/>
                          <a:rect l="l" t="t" r="r" b="b"/>
                          <a:pathLst>
                            <a:path w="2420620" h="702310">
                              <a:moveTo>
                                <a:pt x="2420493" y="0"/>
                              </a:moveTo>
                              <a:lnTo>
                                <a:pt x="1809670" y="702055"/>
                              </a:lnTo>
                            </a:path>
                            <a:path w="2420620" h="702310">
                              <a:moveTo>
                                <a:pt x="0" y="0"/>
                              </a:moveTo>
                              <a:lnTo>
                                <a:pt x="2420493" y="0"/>
                              </a:lnTo>
                            </a:path>
                          </a:pathLst>
                        </a:custGeom>
                        <a:ln w="10795">
                          <a:solidFill>
                            <a:srgbClr val="2E528F"/>
                          </a:solidFill>
                          <a:prstDash val="solid"/>
                        </a:ln>
                      </wps:spPr>
                      <wps:bodyPr wrap="square" lIns="0" tIns="0" rIns="0" bIns="0" rtlCol="0">
                        <a:noAutofit/>
                      </wps:bodyPr>
                    </wps:wsp>
                    <wps:wsp>
                      <wps:cNvPr id="290" name="Graphic 290"/>
                      <wps:cNvSpPr/>
                      <wps:spPr>
                        <a:xfrm>
                          <a:off x="0" y="213906"/>
                          <a:ext cx="1887220" cy="702310"/>
                        </a:xfrm>
                        <a:custGeom>
                          <a:avLst/>
                          <a:gdLst/>
                          <a:ahLst/>
                          <a:cxnLst/>
                          <a:rect l="l" t="t" r="r" b="b"/>
                          <a:pathLst>
                            <a:path w="1887220" h="702310">
                              <a:moveTo>
                                <a:pt x="1887093" y="0"/>
                              </a:moveTo>
                              <a:lnTo>
                                <a:pt x="0" y="0"/>
                              </a:lnTo>
                              <a:lnTo>
                                <a:pt x="0" y="702055"/>
                              </a:lnTo>
                              <a:lnTo>
                                <a:pt x="1276243" y="702055"/>
                              </a:lnTo>
                              <a:lnTo>
                                <a:pt x="1887093" y="0"/>
                              </a:lnTo>
                              <a:close/>
                            </a:path>
                          </a:pathLst>
                        </a:custGeom>
                        <a:solidFill>
                          <a:srgbClr val="0053A1"/>
                        </a:solidFill>
                      </wps:spPr>
                      <wps:bodyPr wrap="square" lIns="0" tIns="0" rIns="0" bIns="0" rtlCol="0">
                        <a:noAutofit/>
                      </wps:bodyPr>
                    </wps:wsp>
                    <wps:wsp>
                      <wps:cNvPr id="291" name="Graphic 291"/>
                      <wps:cNvSpPr/>
                      <wps:spPr>
                        <a:xfrm>
                          <a:off x="0" y="213906"/>
                          <a:ext cx="1887220" cy="702310"/>
                        </a:xfrm>
                        <a:custGeom>
                          <a:avLst/>
                          <a:gdLst/>
                          <a:ahLst/>
                          <a:cxnLst/>
                          <a:rect l="l" t="t" r="r" b="b"/>
                          <a:pathLst>
                            <a:path w="1887220" h="702310">
                              <a:moveTo>
                                <a:pt x="1887092" y="0"/>
                              </a:moveTo>
                              <a:lnTo>
                                <a:pt x="1276243" y="702055"/>
                              </a:lnTo>
                            </a:path>
                            <a:path w="1887220" h="702310">
                              <a:moveTo>
                                <a:pt x="0" y="0"/>
                              </a:moveTo>
                              <a:lnTo>
                                <a:pt x="1887092" y="0"/>
                              </a:lnTo>
                            </a:path>
                          </a:pathLst>
                        </a:custGeom>
                        <a:ln w="10795">
                          <a:solidFill>
                            <a:srgbClr val="2E528F"/>
                          </a:solidFill>
                          <a:prstDash val="solid"/>
                        </a:ln>
                      </wps:spPr>
                      <wps:bodyPr wrap="square" lIns="0" tIns="0" rIns="0" bIns="0" rtlCol="0">
                        <a:noAutofit/>
                      </wps:bodyPr>
                    </wps:wsp>
                    <pic:pic xmlns:pic="http://schemas.openxmlformats.org/drawingml/2006/picture">
                      <pic:nvPicPr>
                        <pic:cNvPr id="292" name="Image 292"/>
                        <pic:cNvPicPr/>
                      </pic:nvPicPr>
                      <pic:blipFill>
                        <a:blip r:embed="rId1" cstate="print"/>
                        <a:stretch>
                          <a:fillRect/>
                        </a:stretch>
                      </pic:blipFill>
                      <pic:spPr>
                        <a:xfrm>
                          <a:off x="7007352" y="350558"/>
                          <a:ext cx="461022" cy="415302"/>
                        </a:xfrm>
                        <a:prstGeom prst="rect">
                          <a:avLst/>
                        </a:prstGeom>
                      </pic:spPr>
                    </pic:pic>
                  </wpg:wgp>
                </a:graphicData>
              </a:graphic>
            </wp:anchor>
          </w:drawing>
        </mc:Choice>
        <mc:Fallback>
          <w:pict>
            <v:group w14:anchorId="65E6715A" id="Group 283" o:spid="_x0000_s1026" style="position:absolute;margin-left:0;margin-top:769.75pt;width:595.75pt;height:72.55pt;z-index:-251638784;mso-wrap-distance-left:0;mso-wrap-distance-right:0;mso-position-horizontal-relative:page;mso-position-vertical-relative:page" coordsize="75660,9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">
              <v:shape id="Graphic 284" o:spid="_x0000_s1027" style="position:absolute;left:45316;top:53;width:30289;height:9106;visibility:visible;mso-wrap-style:square;v-text-anchor:top" coordsize="3028950,91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" path="m3028948,l645413,,597241,1770,550031,6997r-46124,8559l458996,27324,415421,42173,373307,59981,332780,80622r-38817,23350l256981,129905r-35021,28392l189023,189023r-30727,32936l129904,256979r-25934,36979l80621,332773,59980,373298,42172,415409,27323,458980,15556,503887,6997,550005,1770,597209,,645375,,910563r3028948,l3028948,xe" fillcolor="#404143" stroked="f">
                <v:path arrowok="t"/>
              </v:shape>
              <v:shape id="Graphic 285" o:spid="_x0000_s1028" style="position:absolute;left:45316;top:53;width:30289;height:9106;visibility:visible;mso-wrap-style:square;v-text-anchor:top" coordsize="3028950,91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" path="m,910563l,645375,1770,597209,6997,550005r8559,-46118l27323,458980,42172,415409,59980,373298,80621,332773r23349,-38815l129904,256979r28392,-35020l189023,189023r32937,-30726l256981,129905r36982,-25933l332780,80622,373307,59981,415421,42173,458996,27324,503907,15556,550031,6997,597241,1770,645413,,3028948,e" filled="f" strokecolor="#2e528f" strokeweight=".85pt">
                <v:path arrowok="t"/>
              </v:shape>
              <v:shape id="Graphic 286" o:spid="_x0000_s1029" style="position:absolute;top:1674;width:75520;height:458;visibility:visible;mso-wrap-style:square;v-text-anchor:top" coordsize="755205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" path="m7551813,l,,,45718r7551813,l7551813,xe" stroked="f">
                <v:path arrowok="t"/>
              </v:shape>
              <v:shape id="Graphic 287" o:spid="_x0000_s1030" style="position:absolute;top:2132;width:75609;height:7029;visibility:visible;mso-wrap-style:square;v-text-anchor:top" coordsize="7560945,70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" path="m,702754r7560564,l7560564,,,,,702754xe" fillcolor="#007cc5" stroked="f">
                <v:path arrowok="t"/>
              </v:shape>
              <v:shape id="Graphic 288" o:spid="_x0000_s1031" style="position:absolute;top:2139;width:24206;height:7023;visibility:visible;mso-wrap-style:square;v-text-anchor:top" coordsize="2420620,70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" path="m2420493,l,,,702055r1809670,l2420493,xe" fillcolor="#0066ad" stroked="f">
                <v:path arrowok="t"/>
              </v:shape>
              <v:shape id="Graphic 289" o:spid="_x0000_s1032" style="position:absolute;top:2139;width:24206;height:7023;visibility:visible;mso-wrap-style:square;v-text-anchor:top" coordsize="2420620,70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" path="m2420493,l1809670,702055em,l2420493,e" filled="f" strokecolor="#2e528f" strokeweight=".85pt">
                <v:path arrowok="t"/>
              </v:shape>
              <v:shape id="Graphic 290" o:spid="_x0000_s1033" style="position:absolute;top:2139;width:18872;height:7023;visibility:visible;mso-wrap-style:square;v-text-anchor:top" coordsize="1887220,70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" path="m1887093,l,,,702055r1276243,l1887093,xe" fillcolor="#0053a1" stroked="f">
                <v:path arrowok="t"/>
              </v:shape>
              <v:shape id="Graphic 291" o:spid="_x0000_s1034" style="position:absolute;top:2139;width:18872;height:7023;visibility:visible;mso-wrap-style:square;v-text-anchor:top" coordsize="1887220,70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" path="m1887092,l1276243,702055em,l1887092,e" filled="f" strokecolor="#2e528f" strokeweight=".85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92" o:spid="_x0000_s1035" type="#_x0000_t75" style="position:absolute;left:70073;top:3505;width:4610;height:4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">
                <v:imagedata r:id="rId2" o:title=""/>
              </v:shape>
              <w10:wrap anchorx="page" anchory="page"/>
            </v:group>
          </w:pict>
        </mc:Fallback>
      </mc:AlternateContent>
    </w:r>
    <w:r w:rsidRPr="005D1D8D">
      <w:rPr>
        <w:noProof/>
      </w:rPr>
      <mc:AlternateContent>
        <mc:Choice Requires="wps">
          <w:drawing>
            <wp:anchor distT="0" distB="0" distL="0" distR="0" simplePos="0" relativeHeight="251679744" behindDoc="1" locked="0" layoutInCell="1" allowOverlap="1" wp14:anchorId="38993E35" wp14:editId="1DC06A06">
              <wp:simplePos x="0" y="0"/>
              <wp:positionH relativeFrom="page">
                <wp:posOffset>7125970</wp:posOffset>
              </wp:positionH>
              <wp:positionV relativeFrom="page">
                <wp:posOffset>10239375</wp:posOffset>
              </wp:positionV>
              <wp:extent cx="269240" cy="203835"/>
              <wp:effectExtent l="0" t="0" r="0" b="0"/>
              <wp:wrapNone/>
              <wp:docPr id="293" name="Textbox 293"/>
              <wp:cNvGraphicFramePr/>
              <a:graphic xmlns:a="http://schemas.openxmlformats.org/drawingml/2006/main">
                <a:graphicData uri="http://schemas.microsoft.com/office/word/2010/wordprocessingShape">
                  <wps:wsp>
                    <wps:cNvSpPr txBox="1"/>
                    <wps:spPr>
                      <a:xfrm>
                        <a:off x="0" y="0"/>
                        <a:ext cx="269240" cy="203835"/>
                      </a:xfrm>
                      <a:prstGeom prst="rect">
                        <a:avLst/>
                      </a:prstGeom>
                    </wps:spPr>
                    <wps:txbx>
                      <w:txbxContent>
                        <w:p w14:paraId="5EFD0D84" w14:textId="77777777" w:rsidR="00A92CEB" w:rsidRPr="005D1D8D" w:rsidRDefault="00AC2904">
                          <w:pPr>
                            <w:spacing w:line="306" w:lineRule="exact"/>
                            <w:ind w:left="60"/>
                            <w:rPr>
                              <w:rFonts w:ascii="Calibri"/>
                              <w:b/>
                              <w:sz w:val="28"/>
                            </w:rPr>
                          </w:pPr>
                          <w:r w:rsidRPr="005D1D8D">
                            <w:rPr>
                              <w:rFonts w:ascii="Calibri"/>
                              <w:b/>
                              <w:color w:val="FFFFFF"/>
                              <w:spacing w:val="-5"/>
                              <w:sz w:val="28"/>
                            </w:rPr>
                            <w:fldChar w:fldCharType="begin"/>
                          </w:r>
                          <w:r w:rsidRPr="005D1D8D">
                            <w:rPr>
                              <w:rFonts w:ascii="Calibri"/>
                              <w:b/>
                              <w:color w:val="FFFFFF"/>
                              <w:spacing w:val="-5"/>
                              <w:sz w:val="28"/>
                            </w:rPr>
                            <w:instrText xml:space="preserve"> PAGE </w:instrText>
                          </w:r>
                          <w:r w:rsidRPr="005D1D8D">
                            <w:rPr>
                              <w:rFonts w:ascii="Calibri"/>
                              <w:b/>
                              <w:color w:val="FFFFFF"/>
                              <w:spacing w:val="-5"/>
                              <w:sz w:val="28"/>
                            </w:rPr>
                            <w:fldChar w:fldCharType="separate"/>
                          </w:r>
                          <w:r w:rsidRPr="005D1D8D">
                            <w:rPr>
                              <w:rFonts w:ascii="Calibri"/>
                              <w:b/>
                              <w:color w:val="FFFFFF"/>
                              <w:spacing w:val="-5"/>
                              <w:sz w:val="28"/>
                            </w:rPr>
                            <w:t>14</w:t>
                          </w:r>
                          <w:r w:rsidRPr="005D1D8D">
                            <w:rPr>
                              <w:rFonts w:ascii="Calibri"/>
                              <w:b/>
                              <w:color w:val="FFFFFF"/>
                              <w:spacing w:val="-5"/>
                              <w:sz w:val="28"/>
                            </w:rPr>
                            <w:fldChar w:fldCharType="end"/>
                          </w:r>
                        </w:p>
                      </w:txbxContent>
                    </wps:txbx>
                    <wps:bodyPr wrap="square" lIns="0" tIns="0" rIns="0" bIns="0" rtlCol="0">
                      <a:noAutofit/>
                    </wps:bodyPr>
                  </wps:wsp>
                </a:graphicData>
              </a:graphic>
            </wp:anchor>
          </w:drawing>
        </mc:Choice>
        <mc:Fallback>
          <w:pict>
            <v:shapetype w14:anchorId="38993E35" id="_x0000_t202" coordsize="21600,21600" o:spt="202" path="m,l,21600r21600,l21600,xe">
              <v:stroke joinstyle="miter"/>
              <v:path gradientshapeok="t" o:connecttype="rect"/>
            </v:shapetype>
            <v:shape id="Textbox 293" o:spid="_x0000_s1052" type="#_x0000_t202" style="position:absolute;margin-left:561.1pt;margin-top:806.25pt;width:21.2pt;height:16.05pt;z-index:-251636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" filled="f" stroked="f">
              <v:textbox inset="0,0,0,0">
                <w:txbxContent>
                  <w:p w14:paraId="5EFD0D84" w14:textId="77777777" w:rsidR="00A92CEB" w:rsidRPr="005D1D8D" w:rsidRDefault="00AC2904">
                    <w:pPr>
                      <w:spacing w:line="306" w:lineRule="exact"/>
                      <w:ind w:left="60"/>
                      <w:rPr>
                        <w:rFonts w:ascii="Calibri"/>
                        <w:b/>
                        <w:sz w:val="28"/>
                      </w:rPr>
                    </w:pPr>
                    <w:r w:rsidRPr="005D1D8D">
                      <w:rPr>
                        <w:rFonts w:ascii="Calibri"/>
                        <w:b/>
                        <w:color w:val="FFFFFF"/>
                        <w:spacing w:val="-5"/>
                        <w:sz w:val="28"/>
                      </w:rPr>
                      <w:fldChar w:fldCharType="begin"/>
                    </w:r>
                    <w:r w:rsidRPr="005D1D8D">
                      <w:rPr>
                        <w:rFonts w:ascii="Calibri"/>
                        <w:b/>
                        <w:color w:val="FFFFFF"/>
                        <w:spacing w:val="-5"/>
                        <w:sz w:val="28"/>
                      </w:rPr>
                      <w:instrText xml:space="preserve"> PAGE </w:instrText>
                    </w:r>
                    <w:r w:rsidRPr="005D1D8D">
                      <w:rPr>
                        <w:rFonts w:ascii="Calibri"/>
                        <w:b/>
                        <w:color w:val="FFFFFF"/>
                        <w:spacing w:val="-5"/>
                        <w:sz w:val="28"/>
                      </w:rPr>
                      <w:fldChar w:fldCharType="separate"/>
                    </w:r>
                    <w:r w:rsidRPr="005D1D8D">
                      <w:rPr>
                        <w:rFonts w:ascii="Calibri"/>
                        <w:b/>
                        <w:color w:val="FFFFFF"/>
                        <w:spacing w:val="-5"/>
                        <w:sz w:val="28"/>
                      </w:rPr>
                      <w:t>14</w:t>
                    </w:r>
                    <w:r w:rsidRPr="005D1D8D">
                      <w:rPr>
                        <w:rFonts w:ascii="Calibri"/>
                        <w:b/>
                        <w:color w:val="FFFFFF"/>
                        <w:spacing w:val="-5"/>
                        <w:sz w:val="28"/>
                      </w:rPr>
                      <w:fldChar w:fldCharType="end"/>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D70CC1" w14:textId="6E088B3F" w:rsidR="00A92CEB" w:rsidRPr="005D1D8D" w:rsidRDefault="000B7E4C">
    <w:pPr>
      <w:pStyle w:val="BodyText"/>
      <w:spacing w:line="14" w:lineRule="auto"/>
      <w:rPr>
        <w:sz w:val="20"/>
      </w:rPr>
    </w:pPr>
    <w:r w:rsidRPr="005D1D8D">
      <w:rPr>
        <w:noProof/>
      </w:rPr>
      <mc:AlternateContent>
        <mc:Choice Requires="wpg">
          <w:drawing>
            <wp:anchor distT="0" distB="0" distL="0" distR="0" simplePos="0" relativeHeight="251632640" behindDoc="1" locked="0" layoutInCell="1" allowOverlap="1" wp14:anchorId="574A7C1C" wp14:editId="60BA8D6D">
              <wp:simplePos x="0" y="0"/>
              <wp:positionH relativeFrom="page">
                <wp:posOffset>121920</wp:posOffset>
              </wp:positionH>
              <wp:positionV relativeFrom="page">
                <wp:posOffset>9775825</wp:posOffset>
              </wp:positionV>
              <wp:extent cx="7566025" cy="921385"/>
              <wp:effectExtent l="0" t="0" r="15875" b="12065"/>
              <wp:wrapNone/>
              <wp:docPr id="1664" name="Group 1664"/>
              <wp:cNvGraphicFramePr/>
              <a:graphic xmlns:a="http://schemas.openxmlformats.org/drawingml/2006/main">
                <a:graphicData uri="http://schemas.microsoft.com/office/word/2010/wordprocessingGroup">
                  <wpg:wgp>
                    <wpg:cNvGrpSpPr/>
                    <wpg:grpSpPr>
                      <a:xfrm>
                        <a:off x="0" y="0"/>
                        <a:ext cx="7566025" cy="921385"/>
                        <a:chOff x="0" y="0"/>
                        <a:chExt cx="7566025" cy="921385"/>
                      </a:xfrm>
                    </wpg:grpSpPr>
                    <wps:wsp>
                      <wps:cNvPr id="1665" name="Graphic 1665"/>
                      <wps:cNvSpPr/>
                      <wps:spPr>
                        <a:xfrm>
                          <a:off x="4531614" y="5397"/>
                          <a:ext cx="3028950" cy="910590"/>
                        </a:xfrm>
                        <a:custGeom>
                          <a:avLst/>
                          <a:gdLst/>
                          <a:ahLst/>
                          <a:cxnLst/>
                          <a:rect l="l" t="t" r="r" b="b"/>
                          <a:pathLst>
                            <a:path w="3028950" h="910590">
                              <a:moveTo>
                                <a:pt x="3028948" y="0"/>
                              </a:moveTo>
                              <a:lnTo>
                                <a:pt x="645413" y="0"/>
                              </a:lnTo>
                              <a:lnTo>
                                <a:pt x="597241" y="1770"/>
                              </a:lnTo>
                              <a:lnTo>
                                <a:pt x="550031" y="6997"/>
                              </a:lnTo>
                              <a:lnTo>
                                <a:pt x="503907" y="15556"/>
                              </a:lnTo>
                              <a:lnTo>
                                <a:pt x="458996" y="27324"/>
                              </a:lnTo>
                              <a:lnTo>
                                <a:pt x="415421" y="42173"/>
                              </a:lnTo>
                              <a:lnTo>
                                <a:pt x="373307" y="59981"/>
                              </a:lnTo>
                              <a:lnTo>
                                <a:pt x="332780" y="80622"/>
                              </a:lnTo>
                              <a:lnTo>
                                <a:pt x="293963" y="103972"/>
                              </a:lnTo>
                              <a:lnTo>
                                <a:pt x="256981" y="129905"/>
                              </a:lnTo>
                              <a:lnTo>
                                <a:pt x="221960" y="158297"/>
                              </a:lnTo>
                              <a:lnTo>
                                <a:pt x="189023" y="189023"/>
                              </a:lnTo>
                              <a:lnTo>
                                <a:pt x="158296" y="221959"/>
                              </a:lnTo>
                              <a:lnTo>
                                <a:pt x="129904" y="256979"/>
                              </a:lnTo>
                              <a:lnTo>
                                <a:pt x="103970" y="293958"/>
                              </a:lnTo>
                              <a:lnTo>
                                <a:pt x="80621" y="332773"/>
                              </a:lnTo>
                              <a:lnTo>
                                <a:pt x="59980" y="373298"/>
                              </a:lnTo>
                              <a:lnTo>
                                <a:pt x="42172" y="415409"/>
                              </a:lnTo>
                              <a:lnTo>
                                <a:pt x="27323" y="458980"/>
                              </a:lnTo>
                              <a:lnTo>
                                <a:pt x="15556" y="503887"/>
                              </a:lnTo>
                              <a:lnTo>
                                <a:pt x="6997" y="550005"/>
                              </a:lnTo>
                              <a:lnTo>
                                <a:pt x="1770" y="597209"/>
                              </a:lnTo>
                              <a:lnTo>
                                <a:pt x="0" y="645375"/>
                              </a:lnTo>
                              <a:lnTo>
                                <a:pt x="0" y="910563"/>
                              </a:lnTo>
                              <a:lnTo>
                                <a:pt x="3028948" y="910563"/>
                              </a:lnTo>
                              <a:lnTo>
                                <a:pt x="3028948" y="0"/>
                              </a:lnTo>
                              <a:close/>
                            </a:path>
                          </a:pathLst>
                        </a:custGeom>
                        <a:solidFill>
                          <a:srgbClr val="404143"/>
                        </a:solidFill>
                      </wps:spPr>
                      <wps:bodyPr wrap="square" lIns="0" tIns="0" rIns="0" bIns="0" rtlCol="0">
                        <a:noAutofit/>
                      </wps:bodyPr>
                    </wps:wsp>
                    <wps:wsp>
                      <wps:cNvPr id="1666" name="Graphic 1666"/>
                      <wps:cNvSpPr/>
                      <wps:spPr>
                        <a:xfrm>
                          <a:off x="4531614" y="5397"/>
                          <a:ext cx="3028950" cy="910590"/>
                        </a:xfrm>
                        <a:custGeom>
                          <a:avLst/>
                          <a:gdLst/>
                          <a:ahLst/>
                          <a:cxnLst/>
                          <a:rect l="l" t="t" r="r" b="b"/>
                          <a:pathLst>
                            <a:path w="3028950" h="910590">
                              <a:moveTo>
                                <a:pt x="0" y="910563"/>
                              </a:moveTo>
                              <a:lnTo>
                                <a:pt x="0" y="645375"/>
                              </a:lnTo>
                              <a:lnTo>
                                <a:pt x="1770" y="597209"/>
                              </a:lnTo>
                              <a:lnTo>
                                <a:pt x="6997" y="550005"/>
                              </a:lnTo>
                              <a:lnTo>
                                <a:pt x="15556" y="503887"/>
                              </a:lnTo>
                              <a:lnTo>
                                <a:pt x="27323" y="458980"/>
                              </a:lnTo>
                              <a:lnTo>
                                <a:pt x="42172" y="415409"/>
                              </a:lnTo>
                              <a:lnTo>
                                <a:pt x="59980" y="373298"/>
                              </a:lnTo>
                              <a:lnTo>
                                <a:pt x="80621" y="332773"/>
                              </a:lnTo>
                              <a:lnTo>
                                <a:pt x="103970" y="293958"/>
                              </a:lnTo>
                              <a:lnTo>
                                <a:pt x="129904" y="256979"/>
                              </a:lnTo>
                              <a:lnTo>
                                <a:pt x="158296" y="221959"/>
                              </a:lnTo>
                              <a:lnTo>
                                <a:pt x="189023" y="189023"/>
                              </a:lnTo>
                              <a:lnTo>
                                <a:pt x="221960" y="158297"/>
                              </a:lnTo>
                              <a:lnTo>
                                <a:pt x="256981" y="129905"/>
                              </a:lnTo>
                              <a:lnTo>
                                <a:pt x="293963" y="103972"/>
                              </a:lnTo>
                              <a:lnTo>
                                <a:pt x="332780" y="80622"/>
                              </a:lnTo>
                              <a:lnTo>
                                <a:pt x="373307" y="59981"/>
                              </a:lnTo>
                              <a:lnTo>
                                <a:pt x="415421" y="42173"/>
                              </a:lnTo>
                              <a:lnTo>
                                <a:pt x="458996" y="27324"/>
                              </a:lnTo>
                              <a:lnTo>
                                <a:pt x="503907" y="15556"/>
                              </a:lnTo>
                              <a:lnTo>
                                <a:pt x="550031" y="6997"/>
                              </a:lnTo>
                              <a:lnTo>
                                <a:pt x="597241" y="1770"/>
                              </a:lnTo>
                              <a:lnTo>
                                <a:pt x="645413" y="0"/>
                              </a:lnTo>
                              <a:lnTo>
                                <a:pt x="3028948" y="0"/>
                              </a:lnTo>
                            </a:path>
                          </a:pathLst>
                        </a:custGeom>
                        <a:ln w="10795">
                          <a:solidFill>
                            <a:srgbClr val="2E528F"/>
                          </a:solidFill>
                          <a:prstDash val="solid"/>
                        </a:ln>
                      </wps:spPr>
                      <wps:bodyPr wrap="square" lIns="0" tIns="0" rIns="0" bIns="0" rtlCol="0">
                        <a:noAutofit/>
                      </wps:bodyPr>
                    </wps:wsp>
                    <wps:wsp>
                      <wps:cNvPr id="1667" name="Graphic 1667"/>
                      <wps:cNvSpPr/>
                      <wps:spPr>
                        <a:xfrm>
                          <a:off x="0" y="167488"/>
                          <a:ext cx="7552055" cy="45720"/>
                        </a:xfrm>
                        <a:custGeom>
                          <a:avLst/>
                          <a:gdLst/>
                          <a:ahLst/>
                          <a:cxnLst/>
                          <a:rect l="l" t="t" r="r" b="b"/>
                          <a:pathLst>
                            <a:path w="7552055" h="45720">
                              <a:moveTo>
                                <a:pt x="7551813" y="0"/>
                              </a:moveTo>
                              <a:lnTo>
                                <a:pt x="0" y="0"/>
                              </a:lnTo>
                              <a:lnTo>
                                <a:pt x="0" y="45718"/>
                              </a:lnTo>
                              <a:lnTo>
                                <a:pt x="7551813" y="45718"/>
                              </a:lnTo>
                              <a:lnTo>
                                <a:pt x="7551813" y="0"/>
                              </a:lnTo>
                              <a:close/>
                            </a:path>
                          </a:pathLst>
                        </a:custGeom>
                        <a:solidFill>
                          <a:srgbClr val="FFFFFF"/>
                        </a:solidFill>
                      </wps:spPr>
                      <wps:bodyPr wrap="square" lIns="0" tIns="0" rIns="0" bIns="0" rtlCol="0">
                        <a:noAutofit/>
                      </wps:bodyPr>
                    </wps:wsp>
                    <wps:wsp>
                      <wps:cNvPr id="1668" name="Graphic 1668"/>
                      <wps:cNvSpPr/>
                      <wps:spPr>
                        <a:xfrm>
                          <a:off x="0" y="213207"/>
                          <a:ext cx="7560945" cy="702945"/>
                        </a:xfrm>
                        <a:custGeom>
                          <a:avLst/>
                          <a:gdLst/>
                          <a:ahLst/>
                          <a:cxnLst/>
                          <a:rect l="l" t="t" r="r" b="b"/>
                          <a:pathLst>
                            <a:path w="7560945" h="702945">
                              <a:moveTo>
                                <a:pt x="0" y="702754"/>
                              </a:moveTo>
                              <a:lnTo>
                                <a:pt x="7560564" y="702754"/>
                              </a:lnTo>
                              <a:lnTo>
                                <a:pt x="7560564" y="0"/>
                              </a:lnTo>
                              <a:lnTo>
                                <a:pt x="0" y="0"/>
                              </a:lnTo>
                              <a:lnTo>
                                <a:pt x="0" y="702754"/>
                              </a:lnTo>
                              <a:close/>
                            </a:path>
                          </a:pathLst>
                        </a:custGeom>
                        <a:solidFill>
                          <a:srgbClr val="007CC5"/>
                        </a:solidFill>
                      </wps:spPr>
                      <wps:bodyPr wrap="square" lIns="0" tIns="0" rIns="0" bIns="0" rtlCol="0">
                        <a:noAutofit/>
                      </wps:bodyPr>
                    </wps:wsp>
                    <wps:wsp>
                      <wps:cNvPr id="1669" name="Graphic 1669"/>
                      <wps:cNvSpPr/>
                      <wps:spPr>
                        <a:xfrm>
                          <a:off x="0" y="213906"/>
                          <a:ext cx="2420620" cy="702310"/>
                        </a:xfrm>
                        <a:custGeom>
                          <a:avLst/>
                          <a:gdLst/>
                          <a:ahLst/>
                          <a:cxnLst/>
                          <a:rect l="l" t="t" r="r" b="b"/>
                          <a:pathLst>
                            <a:path w="2420620" h="702310">
                              <a:moveTo>
                                <a:pt x="2420493" y="0"/>
                              </a:moveTo>
                              <a:lnTo>
                                <a:pt x="0" y="0"/>
                              </a:lnTo>
                              <a:lnTo>
                                <a:pt x="0" y="702055"/>
                              </a:lnTo>
                              <a:lnTo>
                                <a:pt x="1809670" y="702055"/>
                              </a:lnTo>
                              <a:lnTo>
                                <a:pt x="2420493" y="0"/>
                              </a:lnTo>
                              <a:close/>
                            </a:path>
                          </a:pathLst>
                        </a:custGeom>
                        <a:solidFill>
                          <a:srgbClr val="0066AD"/>
                        </a:solidFill>
                      </wps:spPr>
                      <wps:bodyPr wrap="square" lIns="0" tIns="0" rIns="0" bIns="0" rtlCol="0">
                        <a:noAutofit/>
                      </wps:bodyPr>
                    </wps:wsp>
                    <wps:wsp>
                      <wps:cNvPr id="1670" name="Graphic 1670"/>
                      <wps:cNvSpPr/>
                      <wps:spPr>
                        <a:xfrm>
                          <a:off x="0" y="213906"/>
                          <a:ext cx="2420620" cy="702310"/>
                        </a:xfrm>
                        <a:custGeom>
                          <a:avLst/>
                          <a:gdLst/>
                          <a:ahLst/>
                          <a:cxnLst/>
                          <a:rect l="l" t="t" r="r" b="b"/>
                          <a:pathLst>
                            <a:path w="2420620" h="702310">
                              <a:moveTo>
                                <a:pt x="2420493" y="0"/>
                              </a:moveTo>
                              <a:lnTo>
                                <a:pt x="1809670" y="702055"/>
                              </a:lnTo>
                            </a:path>
                            <a:path w="2420620" h="702310">
                              <a:moveTo>
                                <a:pt x="0" y="0"/>
                              </a:moveTo>
                              <a:lnTo>
                                <a:pt x="2420493" y="0"/>
                              </a:lnTo>
                            </a:path>
                          </a:pathLst>
                        </a:custGeom>
                        <a:ln w="10795">
                          <a:solidFill>
                            <a:srgbClr val="2E528F"/>
                          </a:solidFill>
                          <a:prstDash val="solid"/>
                        </a:ln>
                      </wps:spPr>
                      <wps:bodyPr wrap="square" lIns="0" tIns="0" rIns="0" bIns="0" rtlCol="0">
                        <a:noAutofit/>
                      </wps:bodyPr>
                    </wps:wsp>
                    <wps:wsp>
                      <wps:cNvPr id="1671" name="Graphic 1671"/>
                      <wps:cNvSpPr/>
                      <wps:spPr>
                        <a:xfrm>
                          <a:off x="0" y="213906"/>
                          <a:ext cx="1887220" cy="702310"/>
                        </a:xfrm>
                        <a:custGeom>
                          <a:avLst/>
                          <a:gdLst/>
                          <a:ahLst/>
                          <a:cxnLst/>
                          <a:rect l="l" t="t" r="r" b="b"/>
                          <a:pathLst>
                            <a:path w="1887220" h="702310">
                              <a:moveTo>
                                <a:pt x="1887093" y="0"/>
                              </a:moveTo>
                              <a:lnTo>
                                <a:pt x="0" y="0"/>
                              </a:lnTo>
                              <a:lnTo>
                                <a:pt x="0" y="702055"/>
                              </a:lnTo>
                              <a:lnTo>
                                <a:pt x="1276243" y="702055"/>
                              </a:lnTo>
                              <a:lnTo>
                                <a:pt x="1887093" y="0"/>
                              </a:lnTo>
                              <a:close/>
                            </a:path>
                          </a:pathLst>
                        </a:custGeom>
                        <a:solidFill>
                          <a:srgbClr val="0053A1"/>
                        </a:solidFill>
                      </wps:spPr>
                      <wps:bodyPr wrap="square" lIns="0" tIns="0" rIns="0" bIns="0" rtlCol="0">
                        <a:noAutofit/>
                      </wps:bodyPr>
                    </wps:wsp>
                    <wps:wsp>
                      <wps:cNvPr id="1672" name="Graphic 1672"/>
                      <wps:cNvSpPr/>
                      <wps:spPr>
                        <a:xfrm>
                          <a:off x="0" y="213906"/>
                          <a:ext cx="1887220" cy="702310"/>
                        </a:xfrm>
                        <a:custGeom>
                          <a:avLst/>
                          <a:gdLst/>
                          <a:ahLst/>
                          <a:cxnLst/>
                          <a:rect l="l" t="t" r="r" b="b"/>
                          <a:pathLst>
                            <a:path w="1887220" h="702310">
                              <a:moveTo>
                                <a:pt x="1887092" y="0"/>
                              </a:moveTo>
                              <a:lnTo>
                                <a:pt x="1276243" y="702055"/>
                              </a:lnTo>
                            </a:path>
                            <a:path w="1887220" h="702310">
                              <a:moveTo>
                                <a:pt x="0" y="0"/>
                              </a:moveTo>
                              <a:lnTo>
                                <a:pt x="1887092" y="0"/>
                              </a:lnTo>
                            </a:path>
                          </a:pathLst>
                        </a:custGeom>
                        <a:ln w="10795">
                          <a:solidFill>
                            <a:srgbClr val="2E528F"/>
                          </a:solidFill>
                          <a:prstDash val="solid"/>
                        </a:ln>
                      </wps:spPr>
                      <wps:bodyPr wrap="square" lIns="0" tIns="0" rIns="0" bIns="0" rtlCol="0">
                        <a:noAutofit/>
                      </wps:bodyPr>
                    </wps:wsp>
                    <pic:pic xmlns:pic="http://schemas.openxmlformats.org/drawingml/2006/picture">
                      <pic:nvPicPr>
                        <pic:cNvPr id="1673" name="Image 1673"/>
                        <pic:cNvPicPr/>
                      </pic:nvPicPr>
                      <pic:blipFill>
                        <a:blip r:embed="rId1" cstate="print"/>
                        <a:stretch>
                          <a:fillRect/>
                        </a:stretch>
                      </pic:blipFill>
                      <pic:spPr>
                        <a:xfrm>
                          <a:off x="7007352" y="350558"/>
                          <a:ext cx="461022" cy="415302"/>
                        </a:xfrm>
                        <a:prstGeom prst="rect">
                          <a:avLst/>
                        </a:prstGeom>
                      </pic:spPr>
                    </pic:pic>
                  </wpg:wgp>
                </a:graphicData>
              </a:graphic>
            </wp:anchor>
          </w:drawing>
        </mc:Choice>
        <mc:Fallback>
          <w:pict>
            <v:group w14:anchorId="15D6BB85" id="Group 1664" o:spid="_x0000_s1026" style="position:absolute;margin-left:9.6pt;margin-top:769.75pt;width:595.75pt;height:72.55pt;z-index:-251683840;mso-wrap-distance-left:0;mso-wrap-distance-right:0;mso-position-horizontal-relative:page;mso-position-vertical-relative:page" coordsize="75660,9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">
              <v:shape id="Graphic 1665" o:spid="_x0000_s1027" style="position:absolute;left:45316;top:53;width:30289;height:9106;visibility:visible;mso-wrap-style:square;v-text-anchor:top" coordsize="3028950,91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" path="m3028948,l645413,,597241,1770,550031,6997r-46124,8559l458996,27324,415421,42173,373307,59981,332780,80622r-38817,23350l256981,129905r-35021,28392l189023,189023r-30727,32936l129904,256979r-25934,36979l80621,332773,59980,373298,42172,415409,27323,458980,15556,503887,6997,550005,1770,597209,,645375,,910563r3028948,l3028948,xe" fillcolor="#404143" stroked="f">
                <v:path arrowok="t"/>
              </v:shape>
              <v:shape id="Graphic 1666" o:spid="_x0000_s1028" style="position:absolute;left:45316;top:53;width:30289;height:9106;visibility:visible;mso-wrap-style:square;v-text-anchor:top" coordsize="3028950,91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" path="m,910563l,645375,1770,597209,6997,550005r8559,-46118l27323,458980,42172,415409,59980,373298,80621,332773r23349,-38815l129904,256979r28392,-35020l189023,189023r32937,-30726l256981,129905r36982,-25933l332780,80622,373307,59981,415421,42173,458996,27324,503907,15556,550031,6997,597241,1770,645413,,3028948,e" filled="f" strokecolor="#2e528f" strokeweight=".85pt">
                <v:path arrowok="t"/>
              </v:shape>
              <v:shape id="Graphic 1667" o:spid="_x0000_s1029" style="position:absolute;top:1674;width:75520;height:458;visibility:visible;mso-wrap-style:square;v-text-anchor:top" coordsize="755205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" path="m7551813,l,,,45718r7551813,l7551813,xe" stroked="f">
                <v:path arrowok="t"/>
              </v:shape>
              <v:shape id="Graphic 1668" o:spid="_x0000_s1030" style="position:absolute;top:2132;width:75609;height:7029;visibility:visible;mso-wrap-style:square;v-text-anchor:top" coordsize="7560945,70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" path="m,702754r7560564,l7560564,,,,,702754xe" fillcolor="#007cc5" stroked="f">
                <v:path arrowok="t"/>
              </v:shape>
              <v:shape id="Graphic 1669" o:spid="_x0000_s1031" style="position:absolute;top:2139;width:24206;height:7023;visibility:visible;mso-wrap-style:square;v-text-anchor:top" coordsize="2420620,70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" path="m2420493,l,,,702055r1809670,l2420493,xe" fillcolor="#0066ad" stroked="f">
                <v:path arrowok="t"/>
              </v:shape>
              <v:shape id="Graphic 1670" o:spid="_x0000_s1032" style="position:absolute;top:2139;width:24206;height:7023;visibility:visible;mso-wrap-style:square;v-text-anchor:top" coordsize="2420620,70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" path="m2420493,l1809670,702055em,l2420493,e" filled="f" strokecolor="#2e528f" strokeweight=".85pt">
                <v:path arrowok="t"/>
              </v:shape>
              <v:shape id="Graphic 1671" o:spid="_x0000_s1033" style="position:absolute;top:2139;width:18872;height:7023;visibility:visible;mso-wrap-style:square;v-text-anchor:top" coordsize="1887220,70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" path="m1887093,l,,,702055r1276243,l1887093,xe" fillcolor="#0053a1" stroked="f">
                <v:path arrowok="t"/>
              </v:shape>
              <v:shape id="Graphic 1672" o:spid="_x0000_s1034" style="position:absolute;top:2139;width:18872;height:7023;visibility:visible;mso-wrap-style:square;v-text-anchor:top" coordsize="1887220,70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" path="m1887092,l1276243,702055em,l1887092,e" filled="f" strokecolor="#2e528f" strokeweight=".85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673" o:spid="_x0000_s1035" type="#_x0000_t75" style="position:absolute;left:70073;top:3505;width:4610;height:4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">
                <v:imagedata r:id="rId2" o:title=""/>
              </v:shape>
              <w10:wrap anchorx="page" anchory="page"/>
            </v:group>
          </w:pict>
        </mc:Fallback>
      </mc:AlternateContent>
    </w:r>
    <w:r w:rsidR="00AC2904" w:rsidRPr="005D1D8D">
      <w:rPr>
        <w:noProof/>
      </w:rPr>
      <mc:AlternateContent>
        <mc:Choice Requires="wps">
          <w:drawing>
            <wp:anchor distT="0" distB="0" distL="0" distR="0" simplePos="0" relativeHeight="251683840" behindDoc="1" locked="0" layoutInCell="1" allowOverlap="1" wp14:anchorId="43524BAF" wp14:editId="442C7287">
              <wp:simplePos x="0" y="0"/>
              <wp:positionH relativeFrom="page">
                <wp:posOffset>7299325</wp:posOffset>
              </wp:positionH>
              <wp:positionV relativeFrom="page">
                <wp:posOffset>10224135</wp:posOffset>
              </wp:positionV>
              <wp:extent cx="459740" cy="274955"/>
              <wp:effectExtent l="0" t="0" r="0" b="0"/>
              <wp:wrapNone/>
              <wp:docPr id="1674" name="Textbox 1674"/>
              <wp:cNvGraphicFramePr/>
              <a:graphic xmlns:a="http://schemas.openxmlformats.org/drawingml/2006/main">
                <a:graphicData uri="http://schemas.microsoft.com/office/word/2010/wordprocessingShape">
                  <wps:wsp>
                    <wps:cNvSpPr txBox="1"/>
                    <wps:spPr>
                      <a:xfrm>
                        <a:off x="0" y="0"/>
                        <a:ext cx="459740" cy="274955"/>
                      </a:xfrm>
                      <a:prstGeom prst="rect">
                        <a:avLst/>
                      </a:prstGeom>
                    </wps:spPr>
                    <wps:txbx>
                      <w:txbxContent>
                        <w:p w14:paraId="5EC32355" w14:textId="77777777" w:rsidR="00A92CEB" w:rsidRPr="005D1D8D" w:rsidRDefault="00AC2904">
                          <w:pPr>
                            <w:spacing w:line="306" w:lineRule="exact"/>
                            <w:ind w:left="60"/>
                            <w:rPr>
                              <w:rFonts w:ascii="Calibri"/>
                              <w:b/>
                              <w:sz w:val="28"/>
                            </w:rPr>
                          </w:pPr>
                          <w:r w:rsidRPr="005D1D8D">
                            <w:rPr>
                              <w:rFonts w:ascii="Calibri"/>
                              <w:b/>
                              <w:color w:val="FFFFFF"/>
                              <w:spacing w:val="-5"/>
                              <w:sz w:val="28"/>
                            </w:rPr>
                            <w:fldChar w:fldCharType="begin"/>
                          </w:r>
                          <w:r w:rsidRPr="005D1D8D">
                            <w:rPr>
                              <w:rFonts w:ascii="Calibri"/>
                              <w:b/>
                              <w:color w:val="FFFFFF"/>
                              <w:spacing w:val="-5"/>
                              <w:sz w:val="28"/>
                            </w:rPr>
                            <w:instrText xml:space="preserve"> PAGE </w:instrText>
                          </w:r>
                          <w:r w:rsidRPr="005D1D8D">
                            <w:rPr>
                              <w:rFonts w:ascii="Calibri"/>
                              <w:b/>
                              <w:color w:val="FFFFFF"/>
                              <w:spacing w:val="-5"/>
                              <w:sz w:val="28"/>
                            </w:rPr>
                            <w:fldChar w:fldCharType="separate"/>
                          </w:r>
                          <w:r w:rsidRPr="005D1D8D">
                            <w:rPr>
                              <w:rFonts w:ascii="Calibri"/>
                              <w:b/>
                              <w:color w:val="FFFFFF"/>
                              <w:spacing w:val="-5"/>
                              <w:sz w:val="28"/>
                            </w:rPr>
                            <w:t>46</w:t>
                          </w:r>
                          <w:r w:rsidRPr="005D1D8D">
                            <w:rPr>
                              <w:rFonts w:ascii="Calibri"/>
                              <w:b/>
                              <w:color w:val="FFFFFF"/>
                              <w:spacing w:val="-5"/>
                              <w:sz w:val="28"/>
                            </w:rPr>
                            <w:fldChar w:fldCharType="end"/>
                          </w:r>
                        </w:p>
                      </w:txbxContent>
                    </wps:txbx>
                    <wps:bodyPr wrap="square" lIns="0" tIns="0" rIns="0" bIns="0" rtlCol="0">
                      <a:noAutofit/>
                    </wps:bodyPr>
                  </wps:wsp>
                </a:graphicData>
              </a:graphic>
            </wp:anchor>
          </w:drawing>
        </mc:Choice>
        <mc:Fallback>
          <w:pict>
            <v:shapetype w14:anchorId="43524BAF" id="_x0000_t202" coordsize="21600,21600" o:spt="202" path="m,l,21600r21600,l21600,xe">
              <v:stroke joinstyle="miter"/>
              <v:path gradientshapeok="t" o:connecttype="rect"/>
            </v:shapetype>
            <v:shape id="Textbox 1674" o:spid="_x0000_s1054" type="#_x0000_t202" style="position:absolute;margin-left:574.75pt;margin-top:805.05pt;width:36.2pt;height:21.65pt;z-index:-251632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" filled="f" stroked="f">
              <v:textbox inset="0,0,0,0">
                <w:txbxContent>
                  <w:p w14:paraId="5EC32355" w14:textId="77777777" w:rsidR="00A92CEB" w:rsidRPr="005D1D8D" w:rsidRDefault="00AC2904">
                    <w:pPr>
                      <w:spacing w:line="306" w:lineRule="exact"/>
                      <w:ind w:left="60"/>
                      <w:rPr>
                        <w:rFonts w:ascii="Calibri"/>
                        <w:b/>
                        <w:sz w:val="28"/>
                      </w:rPr>
                    </w:pPr>
                    <w:r w:rsidRPr="005D1D8D">
                      <w:rPr>
                        <w:rFonts w:ascii="Calibri"/>
                        <w:b/>
                        <w:color w:val="FFFFFF"/>
                        <w:spacing w:val="-5"/>
                        <w:sz w:val="28"/>
                      </w:rPr>
                      <w:fldChar w:fldCharType="begin"/>
                    </w:r>
                    <w:r w:rsidRPr="005D1D8D">
                      <w:rPr>
                        <w:rFonts w:ascii="Calibri"/>
                        <w:b/>
                        <w:color w:val="FFFFFF"/>
                        <w:spacing w:val="-5"/>
                        <w:sz w:val="28"/>
                      </w:rPr>
                      <w:instrText xml:space="preserve"> PAGE </w:instrText>
                    </w:r>
                    <w:r w:rsidRPr="005D1D8D">
                      <w:rPr>
                        <w:rFonts w:ascii="Calibri"/>
                        <w:b/>
                        <w:color w:val="FFFFFF"/>
                        <w:spacing w:val="-5"/>
                        <w:sz w:val="28"/>
                      </w:rPr>
                      <w:fldChar w:fldCharType="separate"/>
                    </w:r>
                    <w:r w:rsidRPr="005D1D8D">
                      <w:rPr>
                        <w:rFonts w:ascii="Calibri"/>
                        <w:b/>
                        <w:color w:val="FFFFFF"/>
                        <w:spacing w:val="-5"/>
                        <w:sz w:val="28"/>
                      </w:rPr>
                      <w:t>46</w:t>
                    </w:r>
                    <w:r w:rsidRPr="005D1D8D">
                      <w:rPr>
                        <w:rFonts w:ascii="Calibri"/>
                        <w:b/>
                        <w:color w:val="FFFFFF"/>
                        <w:spacing w:val="-5"/>
                        <w:sz w:val="28"/>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1793AE" w14:textId="77777777" w:rsidR="00A92CEB" w:rsidRPr="005D1D8D" w:rsidRDefault="00AC2904">
    <w:pPr>
      <w:pStyle w:val="BodyText"/>
      <w:spacing w:line="14" w:lineRule="auto"/>
      <w:rPr>
        <w:sz w:val="20"/>
      </w:rPr>
    </w:pPr>
    <w:r w:rsidRPr="005D1D8D">
      <w:rPr>
        <w:noProof/>
      </w:rPr>
      <mc:AlternateContent>
        <mc:Choice Requires="wpg">
          <w:drawing>
            <wp:anchor distT="0" distB="0" distL="0" distR="0" simplePos="0" relativeHeight="251637760" behindDoc="1" locked="0" layoutInCell="1" allowOverlap="1" wp14:anchorId="790077C8" wp14:editId="45ECCCE5">
              <wp:simplePos x="0" y="0"/>
              <wp:positionH relativeFrom="page">
                <wp:posOffset>0</wp:posOffset>
              </wp:positionH>
              <wp:positionV relativeFrom="page">
                <wp:posOffset>9775825</wp:posOffset>
              </wp:positionV>
              <wp:extent cx="7566025" cy="921385"/>
              <wp:effectExtent l="0" t="0" r="0" b="0"/>
              <wp:wrapNone/>
              <wp:docPr id="49" name="Group 49"/>
              <wp:cNvGraphicFramePr/>
              <a:graphic xmlns:a="http://schemas.openxmlformats.org/drawingml/2006/main">
                <a:graphicData uri="http://schemas.microsoft.com/office/word/2010/wordprocessingGroup">
                  <wpg:wgp>
                    <wpg:cNvGrpSpPr/>
                    <wpg:grpSpPr>
                      <a:xfrm>
                        <a:off x="0" y="0"/>
                        <a:ext cx="7566025" cy="921385"/>
                        <a:chOff x="0" y="0"/>
                        <a:chExt cx="7566025" cy="921385"/>
                      </a:xfrm>
                    </wpg:grpSpPr>
                    <wps:wsp>
                      <wps:cNvPr id="50" name="Graphic 50"/>
                      <wps:cNvSpPr/>
                      <wps:spPr>
                        <a:xfrm>
                          <a:off x="4531614" y="5397"/>
                          <a:ext cx="3028950" cy="910590"/>
                        </a:xfrm>
                        <a:custGeom>
                          <a:avLst/>
                          <a:gdLst/>
                          <a:ahLst/>
                          <a:cxnLst/>
                          <a:rect l="l" t="t" r="r" b="b"/>
                          <a:pathLst>
                            <a:path w="3028950" h="910590">
                              <a:moveTo>
                                <a:pt x="3028948" y="0"/>
                              </a:moveTo>
                              <a:lnTo>
                                <a:pt x="645413" y="0"/>
                              </a:lnTo>
                              <a:lnTo>
                                <a:pt x="597241" y="1770"/>
                              </a:lnTo>
                              <a:lnTo>
                                <a:pt x="550031" y="6997"/>
                              </a:lnTo>
                              <a:lnTo>
                                <a:pt x="503907" y="15556"/>
                              </a:lnTo>
                              <a:lnTo>
                                <a:pt x="458996" y="27324"/>
                              </a:lnTo>
                              <a:lnTo>
                                <a:pt x="415421" y="42173"/>
                              </a:lnTo>
                              <a:lnTo>
                                <a:pt x="373307" y="59981"/>
                              </a:lnTo>
                              <a:lnTo>
                                <a:pt x="332780" y="80622"/>
                              </a:lnTo>
                              <a:lnTo>
                                <a:pt x="293963" y="103972"/>
                              </a:lnTo>
                              <a:lnTo>
                                <a:pt x="256981" y="129905"/>
                              </a:lnTo>
                              <a:lnTo>
                                <a:pt x="221960" y="158297"/>
                              </a:lnTo>
                              <a:lnTo>
                                <a:pt x="189023" y="189023"/>
                              </a:lnTo>
                              <a:lnTo>
                                <a:pt x="158296" y="221959"/>
                              </a:lnTo>
                              <a:lnTo>
                                <a:pt x="129904" y="256979"/>
                              </a:lnTo>
                              <a:lnTo>
                                <a:pt x="103970" y="293958"/>
                              </a:lnTo>
                              <a:lnTo>
                                <a:pt x="80621" y="332773"/>
                              </a:lnTo>
                              <a:lnTo>
                                <a:pt x="59980" y="373298"/>
                              </a:lnTo>
                              <a:lnTo>
                                <a:pt x="42172" y="415409"/>
                              </a:lnTo>
                              <a:lnTo>
                                <a:pt x="27323" y="458980"/>
                              </a:lnTo>
                              <a:lnTo>
                                <a:pt x="15556" y="503887"/>
                              </a:lnTo>
                              <a:lnTo>
                                <a:pt x="6997" y="550005"/>
                              </a:lnTo>
                              <a:lnTo>
                                <a:pt x="1770" y="597209"/>
                              </a:lnTo>
                              <a:lnTo>
                                <a:pt x="0" y="645375"/>
                              </a:lnTo>
                              <a:lnTo>
                                <a:pt x="0" y="910563"/>
                              </a:lnTo>
                              <a:lnTo>
                                <a:pt x="3028948" y="910563"/>
                              </a:lnTo>
                              <a:lnTo>
                                <a:pt x="3028948" y="0"/>
                              </a:lnTo>
                              <a:close/>
                            </a:path>
                          </a:pathLst>
                        </a:custGeom>
                        <a:solidFill>
                          <a:srgbClr val="404143"/>
                        </a:solidFill>
                      </wps:spPr>
                      <wps:bodyPr wrap="square" lIns="0" tIns="0" rIns="0" bIns="0" rtlCol="0">
                        <a:noAutofit/>
                      </wps:bodyPr>
                    </wps:wsp>
                    <wps:wsp>
                      <wps:cNvPr id="51" name="Graphic 51"/>
                      <wps:cNvSpPr/>
                      <wps:spPr>
                        <a:xfrm>
                          <a:off x="4531614" y="5397"/>
                          <a:ext cx="3028950" cy="910590"/>
                        </a:xfrm>
                        <a:custGeom>
                          <a:avLst/>
                          <a:gdLst/>
                          <a:ahLst/>
                          <a:cxnLst/>
                          <a:rect l="l" t="t" r="r" b="b"/>
                          <a:pathLst>
                            <a:path w="3028950" h="910590">
                              <a:moveTo>
                                <a:pt x="0" y="910563"/>
                              </a:moveTo>
                              <a:lnTo>
                                <a:pt x="0" y="645375"/>
                              </a:lnTo>
                              <a:lnTo>
                                <a:pt x="1770" y="597209"/>
                              </a:lnTo>
                              <a:lnTo>
                                <a:pt x="6997" y="550005"/>
                              </a:lnTo>
                              <a:lnTo>
                                <a:pt x="15556" y="503887"/>
                              </a:lnTo>
                              <a:lnTo>
                                <a:pt x="27323" y="458980"/>
                              </a:lnTo>
                              <a:lnTo>
                                <a:pt x="42172" y="415409"/>
                              </a:lnTo>
                              <a:lnTo>
                                <a:pt x="59980" y="373298"/>
                              </a:lnTo>
                              <a:lnTo>
                                <a:pt x="80621" y="332773"/>
                              </a:lnTo>
                              <a:lnTo>
                                <a:pt x="103970" y="293958"/>
                              </a:lnTo>
                              <a:lnTo>
                                <a:pt x="129904" y="256979"/>
                              </a:lnTo>
                              <a:lnTo>
                                <a:pt x="158296" y="221959"/>
                              </a:lnTo>
                              <a:lnTo>
                                <a:pt x="189023" y="189023"/>
                              </a:lnTo>
                              <a:lnTo>
                                <a:pt x="221960" y="158297"/>
                              </a:lnTo>
                              <a:lnTo>
                                <a:pt x="256981" y="129905"/>
                              </a:lnTo>
                              <a:lnTo>
                                <a:pt x="293963" y="103972"/>
                              </a:lnTo>
                              <a:lnTo>
                                <a:pt x="332780" y="80622"/>
                              </a:lnTo>
                              <a:lnTo>
                                <a:pt x="373307" y="59981"/>
                              </a:lnTo>
                              <a:lnTo>
                                <a:pt x="415421" y="42173"/>
                              </a:lnTo>
                              <a:lnTo>
                                <a:pt x="458996" y="27324"/>
                              </a:lnTo>
                              <a:lnTo>
                                <a:pt x="503907" y="15556"/>
                              </a:lnTo>
                              <a:lnTo>
                                <a:pt x="550031" y="6997"/>
                              </a:lnTo>
                              <a:lnTo>
                                <a:pt x="597241" y="1770"/>
                              </a:lnTo>
                              <a:lnTo>
                                <a:pt x="645413" y="0"/>
                              </a:lnTo>
                              <a:lnTo>
                                <a:pt x="3028948" y="0"/>
                              </a:lnTo>
                            </a:path>
                          </a:pathLst>
                        </a:custGeom>
                        <a:ln w="10795">
                          <a:solidFill>
                            <a:srgbClr val="2E528F"/>
                          </a:solidFill>
                          <a:prstDash val="solid"/>
                        </a:ln>
                      </wps:spPr>
                      <wps:bodyPr wrap="square" lIns="0" tIns="0" rIns="0" bIns="0" rtlCol="0">
                        <a:noAutofit/>
                      </wps:bodyPr>
                    </wps:wsp>
                    <wps:wsp>
                      <wps:cNvPr id="52" name="Graphic 52"/>
                      <wps:cNvSpPr/>
                      <wps:spPr>
                        <a:xfrm>
                          <a:off x="0" y="167488"/>
                          <a:ext cx="7552055" cy="45720"/>
                        </a:xfrm>
                        <a:custGeom>
                          <a:avLst/>
                          <a:gdLst/>
                          <a:ahLst/>
                          <a:cxnLst/>
                          <a:rect l="l" t="t" r="r" b="b"/>
                          <a:pathLst>
                            <a:path w="7552055" h="45720">
                              <a:moveTo>
                                <a:pt x="7551813" y="0"/>
                              </a:moveTo>
                              <a:lnTo>
                                <a:pt x="0" y="0"/>
                              </a:lnTo>
                              <a:lnTo>
                                <a:pt x="0" y="45718"/>
                              </a:lnTo>
                              <a:lnTo>
                                <a:pt x="7551813" y="45718"/>
                              </a:lnTo>
                              <a:lnTo>
                                <a:pt x="7551813" y="0"/>
                              </a:lnTo>
                              <a:close/>
                            </a:path>
                          </a:pathLst>
                        </a:custGeom>
                        <a:solidFill>
                          <a:srgbClr val="FFFFFF"/>
                        </a:solidFill>
                      </wps:spPr>
                      <wps:bodyPr wrap="square" lIns="0" tIns="0" rIns="0" bIns="0" rtlCol="0">
                        <a:noAutofit/>
                      </wps:bodyPr>
                    </wps:wsp>
                    <wps:wsp>
                      <wps:cNvPr id="53" name="Graphic 53"/>
                      <wps:cNvSpPr/>
                      <wps:spPr>
                        <a:xfrm>
                          <a:off x="0" y="213207"/>
                          <a:ext cx="7560945" cy="702945"/>
                        </a:xfrm>
                        <a:custGeom>
                          <a:avLst/>
                          <a:gdLst/>
                          <a:ahLst/>
                          <a:cxnLst/>
                          <a:rect l="l" t="t" r="r" b="b"/>
                          <a:pathLst>
                            <a:path w="7560945" h="702945">
                              <a:moveTo>
                                <a:pt x="0" y="702754"/>
                              </a:moveTo>
                              <a:lnTo>
                                <a:pt x="7560564" y="702754"/>
                              </a:lnTo>
                              <a:lnTo>
                                <a:pt x="7560564" y="0"/>
                              </a:lnTo>
                              <a:lnTo>
                                <a:pt x="0" y="0"/>
                              </a:lnTo>
                              <a:lnTo>
                                <a:pt x="0" y="702754"/>
                              </a:lnTo>
                              <a:close/>
                            </a:path>
                          </a:pathLst>
                        </a:custGeom>
                        <a:solidFill>
                          <a:srgbClr val="007CC5"/>
                        </a:solidFill>
                      </wps:spPr>
                      <wps:bodyPr wrap="square" lIns="0" tIns="0" rIns="0" bIns="0" rtlCol="0">
                        <a:noAutofit/>
                      </wps:bodyPr>
                    </wps:wsp>
                    <wps:wsp>
                      <wps:cNvPr id="54" name="Graphic 54"/>
                      <wps:cNvSpPr/>
                      <wps:spPr>
                        <a:xfrm>
                          <a:off x="0" y="213906"/>
                          <a:ext cx="2420620" cy="702310"/>
                        </a:xfrm>
                        <a:custGeom>
                          <a:avLst/>
                          <a:gdLst/>
                          <a:ahLst/>
                          <a:cxnLst/>
                          <a:rect l="l" t="t" r="r" b="b"/>
                          <a:pathLst>
                            <a:path w="2420620" h="702310">
                              <a:moveTo>
                                <a:pt x="2420493" y="0"/>
                              </a:moveTo>
                              <a:lnTo>
                                <a:pt x="0" y="0"/>
                              </a:lnTo>
                              <a:lnTo>
                                <a:pt x="0" y="702055"/>
                              </a:lnTo>
                              <a:lnTo>
                                <a:pt x="1809670" y="702055"/>
                              </a:lnTo>
                              <a:lnTo>
                                <a:pt x="2420493" y="0"/>
                              </a:lnTo>
                              <a:close/>
                            </a:path>
                          </a:pathLst>
                        </a:custGeom>
                        <a:solidFill>
                          <a:srgbClr val="0066AD"/>
                        </a:solidFill>
                      </wps:spPr>
                      <wps:bodyPr wrap="square" lIns="0" tIns="0" rIns="0" bIns="0" rtlCol="0">
                        <a:noAutofit/>
                      </wps:bodyPr>
                    </wps:wsp>
                    <wps:wsp>
                      <wps:cNvPr id="55" name="Graphic 55"/>
                      <wps:cNvSpPr/>
                      <wps:spPr>
                        <a:xfrm>
                          <a:off x="0" y="213906"/>
                          <a:ext cx="2420620" cy="702310"/>
                        </a:xfrm>
                        <a:custGeom>
                          <a:avLst/>
                          <a:gdLst/>
                          <a:ahLst/>
                          <a:cxnLst/>
                          <a:rect l="l" t="t" r="r" b="b"/>
                          <a:pathLst>
                            <a:path w="2420620" h="702310">
                              <a:moveTo>
                                <a:pt x="2420493" y="0"/>
                              </a:moveTo>
                              <a:lnTo>
                                <a:pt x="1809670" y="702055"/>
                              </a:lnTo>
                            </a:path>
                            <a:path w="2420620" h="702310">
                              <a:moveTo>
                                <a:pt x="0" y="0"/>
                              </a:moveTo>
                              <a:lnTo>
                                <a:pt x="2420493" y="0"/>
                              </a:lnTo>
                            </a:path>
                          </a:pathLst>
                        </a:custGeom>
                        <a:ln w="10795">
                          <a:solidFill>
                            <a:srgbClr val="2E528F"/>
                          </a:solidFill>
                          <a:prstDash val="solid"/>
                        </a:ln>
                      </wps:spPr>
                      <wps:bodyPr wrap="square" lIns="0" tIns="0" rIns="0" bIns="0" rtlCol="0">
                        <a:noAutofit/>
                      </wps:bodyPr>
                    </wps:wsp>
                    <wps:wsp>
                      <wps:cNvPr id="56" name="Graphic 56"/>
                      <wps:cNvSpPr/>
                      <wps:spPr>
                        <a:xfrm>
                          <a:off x="0" y="213906"/>
                          <a:ext cx="1887220" cy="702310"/>
                        </a:xfrm>
                        <a:custGeom>
                          <a:avLst/>
                          <a:gdLst/>
                          <a:ahLst/>
                          <a:cxnLst/>
                          <a:rect l="l" t="t" r="r" b="b"/>
                          <a:pathLst>
                            <a:path w="1887220" h="702310">
                              <a:moveTo>
                                <a:pt x="1887093" y="0"/>
                              </a:moveTo>
                              <a:lnTo>
                                <a:pt x="0" y="0"/>
                              </a:lnTo>
                              <a:lnTo>
                                <a:pt x="0" y="702055"/>
                              </a:lnTo>
                              <a:lnTo>
                                <a:pt x="1276243" y="702055"/>
                              </a:lnTo>
                              <a:lnTo>
                                <a:pt x="1887093" y="0"/>
                              </a:lnTo>
                              <a:close/>
                            </a:path>
                          </a:pathLst>
                        </a:custGeom>
                        <a:solidFill>
                          <a:srgbClr val="0053A1"/>
                        </a:solidFill>
                      </wps:spPr>
                      <wps:bodyPr wrap="square" lIns="0" tIns="0" rIns="0" bIns="0" rtlCol="0">
                        <a:noAutofit/>
                      </wps:bodyPr>
                    </wps:wsp>
                    <wps:wsp>
                      <wps:cNvPr id="57" name="Graphic 57"/>
                      <wps:cNvSpPr/>
                      <wps:spPr>
                        <a:xfrm>
                          <a:off x="0" y="213906"/>
                          <a:ext cx="1887220" cy="702310"/>
                        </a:xfrm>
                        <a:custGeom>
                          <a:avLst/>
                          <a:gdLst/>
                          <a:ahLst/>
                          <a:cxnLst/>
                          <a:rect l="l" t="t" r="r" b="b"/>
                          <a:pathLst>
                            <a:path w="1887220" h="702310">
                              <a:moveTo>
                                <a:pt x="1887092" y="0"/>
                              </a:moveTo>
                              <a:lnTo>
                                <a:pt x="1276243" y="702055"/>
                              </a:lnTo>
                            </a:path>
                            <a:path w="1887220" h="702310">
                              <a:moveTo>
                                <a:pt x="0" y="0"/>
                              </a:moveTo>
                              <a:lnTo>
                                <a:pt x="1887092" y="0"/>
                              </a:lnTo>
                            </a:path>
                          </a:pathLst>
                        </a:custGeom>
                        <a:ln w="10795">
                          <a:solidFill>
                            <a:srgbClr val="2E528F"/>
                          </a:solidFill>
                          <a:prstDash val="solid"/>
                        </a:ln>
                      </wps:spPr>
                      <wps:bodyPr wrap="square" lIns="0" tIns="0" rIns="0" bIns="0" rtlCol="0">
                        <a:noAutofit/>
                      </wps:bodyPr>
                    </wps:wsp>
                    <pic:pic xmlns:pic="http://schemas.openxmlformats.org/drawingml/2006/picture">
                      <pic:nvPicPr>
                        <pic:cNvPr id="58" name="Image 58"/>
                        <pic:cNvPicPr/>
                      </pic:nvPicPr>
                      <pic:blipFill>
                        <a:blip r:embed="rId1" cstate="print"/>
                        <a:stretch>
                          <a:fillRect/>
                        </a:stretch>
                      </pic:blipFill>
                      <pic:spPr>
                        <a:xfrm>
                          <a:off x="7007352" y="350558"/>
                          <a:ext cx="461022" cy="415302"/>
                        </a:xfrm>
                        <a:prstGeom prst="rect">
                          <a:avLst/>
                        </a:prstGeom>
                      </pic:spPr>
                    </pic:pic>
                  </wpg:wgp>
                </a:graphicData>
              </a:graphic>
            </wp:anchor>
          </w:drawing>
        </mc:Choice>
        <mc:Fallback>
          <w:pict>
            <v:group w14:anchorId="4BF661E0" id="Group 49" o:spid="_x0000_s1026" style="position:absolute;margin-left:0;margin-top:769.75pt;width:595.75pt;height:72.55pt;z-index:-251678720;mso-wrap-distance-left:0;mso-wrap-distance-right:0;mso-position-horizontal-relative:page;mso-position-vertical-relative:page" coordsize="75660,9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">
              <v:shape id="Graphic 50" o:spid="_x0000_s1027" style="position:absolute;left:45316;top:53;width:30289;height:9106;visibility:visible;mso-wrap-style:square;v-text-anchor:top" coordsize="3028950,91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" path="m3028948,l645413,,597241,1770,550031,6997r-46124,8559l458996,27324,415421,42173,373307,59981,332780,80622r-38817,23350l256981,129905r-35021,28392l189023,189023r-30727,32936l129904,256979r-25934,36979l80621,332773,59980,373298,42172,415409,27323,458980,15556,503887,6997,550005,1770,597209,,645375,,910563r3028948,l3028948,xe" fillcolor="#404143" stroked="f">
                <v:path arrowok="t"/>
              </v:shape>
              <v:shape id="Graphic 51" o:spid="_x0000_s1028" style="position:absolute;left:45316;top:53;width:30289;height:9106;visibility:visible;mso-wrap-style:square;v-text-anchor:top" coordsize="3028950,91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" path="m,910563l,645375,1770,597209,6997,550005r8559,-46118l27323,458980,42172,415409,59980,373298,80621,332773r23349,-38815l129904,256979r28392,-35020l189023,189023r32937,-30726l256981,129905r36982,-25933l332780,80622,373307,59981,415421,42173,458996,27324,503907,15556,550031,6997,597241,1770,645413,,3028948,e" filled="f" strokecolor="#2e528f" strokeweight=".85pt">
                <v:path arrowok="t"/>
              </v:shape>
              <v:shape id="Graphic 52" o:spid="_x0000_s1029" style="position:absolute;top:1674;width:75520;height:458;visibility:visible;mso-wrap-style:square;v-text-anchor:top" coordsize="755205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" path="m7551813,l,,,45718r7551813,l7551813,xe" stroked="f">
                <v:path arrowok="t"/>
              </v:shape>
              <v:shape id="Graphic 53" o:spid="_x0000_s1030" style="position:absolute;top:2132;width:75609;height:7029;visibility:visible;mso-wrap-style:square;v-text-anchor:top" coordsize="7560945,70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" path="m,702754r7560564,l7560564,,,,,702754xe" fillcolor="#007cc5" stroked="f">
                <v:path arrowok="t"/>
              </v:shape>
              <v:shape id="Graphic 54" o:spid="_x0000_s1031" style="position:absolute;top:2139;width:24206;height:7023;visibility:visible;mso-wrap-style:square;v-text-anchor:top" coordsize="2420620,70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" path="m2420493,l,,,702055r1809670,l2420493,xe" fillcolor="#0066ad" stroked="f">
                <v:path arrowok="t"/>
              </v:shape>
              <v:shape id="Graphic 55" o:spid="_x0000_s1032" style="position:absolute;top:2139;width:24206;height:7023;visibility:visible;mso-wrap-style:square;v-text-anchor:top" coordsize="2420620,70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" path="m2420493,l1809670,702055em,l2420493,e" filled="f" strokecolor="#2e528f" strokeweight=".85pt">
                <v:path arrowok="t"/>
              </v:shape>
              <v:shape id="Graphic 56" o:spid="_x0000_s1033" style="position:absolute;top:2139;width:18872;height:7023;visibility:visible;mso-wrap-style:square;v-text-anchor:top" coordsize="1887220,70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" path="m1887093,l,,,702055r1276243,l1887093,xe" fillcolor="#0053a1" stroked="f">
                <v:path arrowok="t"/>
              </v:shape>
              <v:shape id="Graphic 57" o:spid="_x0000_s1034" style="position:absolute;top:2139;width:18872;height:7023;visibility:visible;mso-wrap-style:square;v-text-anchor:top" coordsize="1887220,70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" path="m1887092,l1276243,702055em,l1887092,e" filled="f" strokecolor="#2e528f" strokeweight=".85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8" o:spid="_x0000_s1035" type="#_x0000_t75" style="position:absolute;left:70073;top:3505;width:4610;height:4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">
                <v:imagedata r:id="rId2" o:title=""/>
              </v:shape>
              <w10:wrap anchorx="page" anchory="page"/>
            </v:group>
          </w:pict>
        </mc:Fallback>
      </mc:AlternateContent>
    </w:r>
    <w:r w:rsidRPr="005D1D8D">
      <w:rPr>
        <w:noProof/>
      </w:rPr>
      <mc:AlternateContent>
        <mc:Choice Requires="wps">
          <w:drawing>
            <wp:anchor distT="0" distB="0" distL="0" distR="0" simplePos="0" relativeHeight="251639808" behindDoc="1" locked="0" layoutInCell="1" allowOverlap="1" wp14:anchorId="7AFDC5AC" wp14:editId="69852ACA">
              <wp:simplePos x="0" y="0"/>
              <wp:positionH relativeFrom="page">
                <wp:posOffset>7186930</wp:posOffset>
              </wp:positionH>
              <wp:positionV relativeFrom="page">
                <wp:posOffset>10239375</wp:posOffset>
              </wp:positionV>
              <wp:extent cx="179705" cy="203835"/>
              <wp:effectExtent l="0" t="0" r="0" b="0"/>
              <wp:wrapNone/>
              <wp:docPr id="59" name="Textbox 59"/>
              <wp:cNvGraphicFramePr/>
              <a:graphic xmlns:a="http://schemas.openxmlformats.org/drawingml/2006/main">
                <a:graphicData uri="http://schemas.microsoft.com/office/word/2010/wordprocessingShape">
                  <wps:wsp>
                    <wps:cNvSpPr txBox="1"/>
                    <wps:spPr>
                      <a:xfrm>
                        <a:off x="0" y="0"/>
                        <a:ext cx="179705" cy="203835"/>
                      </a:xfrm>
                      <a:prstGeom prst="rect">
                        <a:avLst/>
                      </a:prstGeom>
                    </wps:spPr>
                    <wps:txbx>
                      <w:txbxContent>
                        <w:p w14:paraId="608B4D5C" w14:textId="77777777" w:rsidR="00A92CEB" w:rsidRPr="005D1D8D" w:rsidRDefault="00AC2904">
                          <w:pPr>
                            <w:spacing w:line="306" w:lineRule="exact"/>
                            <w:ind w:left="60"/>
                            <w:rPr>
                              <w:rFonts w:ascii="Calibri"/>
                              <w:b/>
                              <w:sz w:val="28"/>
                            </w:rPr>
                          </w:pPr>
                          <w:r w:rsidRPr="005D1D8D">
                            <w:rPr>
                              <w:rFonts w:ascii="Calibri"/>
                              <w:b/>
                              <w:color w:val="FFFFFF"/>
                              <w:spacing w:val="-10"/>
                              <w:sz w:val="28"/>
                            </w:rPr>
                            <w:fldChar w:fldCharType="begin"/>
                          </w:r>
                          <w:r w:rsidRPr="005D1D8D">
                            <w:rPr>
                              <w:rFonts w:ascii="Calibri"/>
                              <w:b/>
                              <w:color w:val="FFFFFF"/>
                              <w:spacing w:val="-10"/>
                              <w:sz w:val="28"/>
                            </w:rPr>
                            <w:instrText xml:space="preserve"> PAGE </w:instrText>
                          </w:r>
                          <w:r w:rsidRPr="005D1D8D">
                            <w:rPr>
                              <w:rFonts w:ascii="Calibri"/>
                              <w:b/>
                              <w:color w:val="FFFFFF"/>
                              <w:spacing w:val="-10"/>
                              <w:sz w:val="28"/>
                            </w:rPr>
                            <w:fldChar w:fldCharType="separate"/>
                          </w:r>
                          <w:r w:rsidRPr="005D1D8D">
                            <w:rPr>
                              <w:rFonts w:ascii="Calibri"/>
                              <w:b/>
                              <w:color w:val="FFFFFF"/>
                              <w:spacing w:val="-10"/>
                              <w:sz w:val="28"/>
                            </w:rPr>
                            <w:t>4</w:t>
                          </w:r>
                          <w:r w:rsidRPr="005D1D8D">
                            <w:rPr>
                              <w:rFonts w:ascii="Calibri"/>
                              <w:b/>
                              <w:color w:val="FFFFFF"/>
                              <w:spacing w:val="-10"/>
                              <w:sz w:val="28"/>
                            </w:rPr>
                            <w:fldChar w:fldCharType="end"/>
                          </w:r>
                        </w:p>
                      </w:txbxContent>
                    </wps:txbx>
                    <wps:bodyPr wrap="square" lIns="0" tIns="0" rIns="0" bIns="0" rtlCol="0">
                      <a:noAutofit/>
                    </wps:bodyPr>
                  </wps:wsp>
                </a:graphicData>
              </a:graphic>
            </wp:anchor>
          </w:drawing>
        </mc:Choice>
        <mc:Fallback>
          <w:pict>
            <v:shapetype w14:anchorId="7AFDC5AC" id="_x0000_t202" coordsize="21600,21600" o:spt="202" path="m,l,21600r21600,l21600,xe">
              <v:stroke joinstyle="miter"/>
              <v:path gradientshapeok="t" o:connecttype="rect"/>
            </v:shapetype>
            <v:shape id="Textbox 59" o:spid="_x0000_s1036" type="#_x0000_t202" style="position:absolute;margin-left:565.9pt;margin-top:806.25pt;width:14.15pt;height:16.05pt;z-index:-251676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" filled="f" stroked="f">
              <v:textbox inset="0,0,0,0">
                <w:txbxContent>
                  <w:p w14:paraId="608B4D5C" w14:textId="77777777" w:rsidR="00A92CEB" w:rsidRPr="005D1D8D" w:rsidRDefault="00AC2904">
                    <w:pPr>
                      <w:spacing w:line="306" w:lineRule="exact"/>
                      <w:ind w:left="60"/>
                      <w:rPr>
                        <w:rFonts w:ascii="Calibri"/>
                        <w:b/>
                        <w:sz w:val="28"/>
                      </w:rPr>
                    </w:pPr>
                    <w:r w:rsidRPr="005D1D8D">
                      <w:rPr>
                        <w:rFonts w:ascii="Calibri"/>
                        <w:b/>
                        <w:color w:val="FFFFFF"/>
                        <w:spacing w:val="-10"/>
                        <w:sz w:val="28"/>
                      </w:rPr>
                      <w:fldChar w:fldCharType="begin"/>
                    </w:r>
                    <w:r w:rsidRPr="005D1D8D">
                      <w:rPr>
                        <w:rFonts w:ascii="Calibri"/>
                        <w:b/>
                        <w:color w:val="FFFFFF"/>
                        <w:spacing w:val="-10"/>
                        <w:sz w:val="28"/>
                      </w:rPr>
                      <w:instrText xml:space="preserve"> PAGE </w:instrText>
                    </w:r>
                    <w:r w:rsidRPr="005D1D8D">
                      <w:rPr>
                        <w:rFonts w:ascii="Calibri"/>
                        <w:b/>
                        <w:color w:val="FFFFFF"/>
                        <w:spacing w:val="-10"/>
                        <w:sz w:val="28"/>
                      </w:rPr>
                      <w:fldChar w:fldCharType="separate"/>
                    </w:r>
                    <w:r w:rsidRPr="005D1D8D">
                      <w:rPr>
                        <w:rFonts w:ascii="Calibri"/>
                        <w:b/>
                        <w:color w:val="FFFFFF"/>
                        <w:spacing w:val="-10"/>
                        <w:sz w:val="28"/>
                      </w:rPr>
                      <w:t>4</w:t>
                    </w:r>
                    <w:r w:rsidRPr="005D1D8D">
                      <w:rPr>
                        <w:rFonts w:ascii="Calibri"/>
                        <w:b/>
                        <w:color w:val="FFFFFF"/>
                        <w:spacing w:val="-10"/>
                        <w:sz w:val="28"/>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017604" w14:textId="77777777" w:rsidR="00A92CEB" w:rsidRPr="005D1D8D" w:rsidRDefault="00AC2904">
    <w:pPr>
      <w:pStyle w:val="BodyText"/>
      <w:spacing w:line="14" w:lineRule="auto"/>
      <w:rPr>
        <w:sz w:val="20"/>
      </w:rPr>
    </w:pPr>
    <w:r w:rsidRPr="005D1D8D">
      <w:rPr>
        <w:noProof/>
      </w:rPr>
      <mc:AlternateContent>
        <mc:Choice Requires="wpg">
          <w:drawing>
            <wp:anchor distT="0" distB="0" distL="0" distR="0" simplePos="0" relativeHeight="251643904" behindDoc="1" locked="0" layoutInCell="1" allowOverlap="1" wp14:anchorId="6C12D8D2" wp14:editId="1FB842F4">
              <wp:simplePos x="0" y="0"/>
              <wp:positionH relativeFrom="page">
                <wp:posOffset>0</wp:posOffset>
              </wp:positionH>
              <wp:positionV relativeFrom="page">
                <wp:posOffset>9775825</wp:posOffset>
              </wp:positionV>
              <wp:extent cx="7566025" cy="921385"/>
              <wp:effectExtent l="0" t="0" r="0" b="0"/>
              <wp:wrapNone/>
              <wp:docPr id="72" name="Group 72"/>
              <wp:cNvGraphicFramePr/>
              <a:graphic xmlns:a="http://schemas.openxmlformats.org/drawingml/2006/main">
                <a:graphicData uri="http://schemas.microsoft.com/office/word/2010/wordprocessingGroup">
                  <wpg:wgp>
                    <wpg:cNvGrpSpPr/>
                    <wpg:grpSpPr>
                      <a:xfrm>
                        <a:off x="0" y="0"/>
                        <a:ext cx="7566025" cy="921385"/>
                        <a:chOff x="0" y="0"/>
                        <a:chExt cx="7566025" cy="921385"/>
                      </a:xfrm>
                    </wpg:grpSpPr>
                    <wps:wsp>
                      <wps:cNvPr id="73" name="Graphic 73"/>
                      <wps:cNvSpPr/>
                      <wps:spPr>
                        <a:xfrm>
                          <a:off x="4531614" y="5397"/>
                          <a:ext cx="3028950" cy="910590"/>
                        </a:xfrm>
                        <a:custGeom>
                          <a:avLst/>
                          <a:gdLst/>
                          <a:ahLst/>
                          <a:cxnLst/>
                          <a:rect l="l" t="t" r="r" b="b"/>
                          <a:pathLst>
                            <a:path w="3028950" h="910590">
                              <a:moveTo>
                                <a:pt x="3028948" y="0"/>
                              </a:moveTo>
                              <a:lnTo>
                                <a:pt x="645413" y="0"/>
                              </a:lnTo>
                              <a:lnTo>
                                <a:pt x="597241" y="1770"/>
                              </a:lnTo>
                              <a:lnTo>
                                <a:pt x="550031" y="6997"/>
                              </a:lnTo>
                              <a:lnTo>
                                <a:pt x="503907" y="15556"/>
                              </a:lnTo>
                              <a:lnTo>
                                <a:pt x="458996" y="27324"/>
                              </a:lnTo>
                              <a:lnTo>
                                <a:pt x="415421" y="42173"/>
                              </a:lnTo>
                              <a:lnTo>
                                <a:pt x="373307" y="59981"/>
                              </a:lnTo>
                              <a:lnTo>
                                <a:pt x="332780" y="80622"/>
                              </a:lnTo>
                              <a:lnTo>
                                <a:pt x="293963" y="103972"/>
                              </a:lnTo>
                              <a:lnTo>
                                <a:pt x="256981" y="129905"/>
                              </a:lnTo>
                              <a:lnTo>
                                <a:pt x="221960" y="158297"/>
                              </a:lnTo>
                              <a:lnTo>
                                <a:pt x="189023" y="189023"/>
                              </a:lnTo>
                              <a:lnTo>
                                <a:pt x="158296" y="221959"/>
                              </a:lnTo>
                              <a:lnTo>
                                <a:pt x="129904" y="256979"/>
                              </a:lnTo>
                              <a:lnTo>
                                <a:pt x="103970" y="293958"/>
                              </a:lnTo>
                              <a:lnTo>
                                <a:pt x="80621" y="332773"/>
                              </a:lnTo>
                              <a:lnTo>
                                <a:pt x="59980" y="373298"/>
                              </a:lnTo>
                              <a:lnTo>
                                <a:pt x="42172" y="415409"/>
                              </a:lnTo>
                              <a:lnTo>
                                <a:pt x="27323" y="458980"/>
                              </a:lnTo>
                              <a:lnTo>
                                <a:pt x="15556" y="503887"/>
                              </a:lnTo>
                              <a:lnTo>
                                <a:pt x="6997" y="550005"/>
                              </a:lnTo>
                              <a:lnTo>
                                <a:pt x="1770" y="597209"/>
                              </a:lnTo>
                              <a:lnTo>
                                <a:pt x="0" y="645375"/>
                              </a:lnTo>
                              <a:lnTo>
                                <a:pt x="0" y="910563"/>
                              </a:lnTo>
                              <a:lnTo>
                                <a:pt x="3028948" y="910563"/>
                              </a:lnTo>
                              <a:lnTo>
                                <a:pt x="3028948" y="0"/>
                              </a:lnTo>
                              <a:close/>
                            </a:path>
                          </a:pathLst>
                        </a:custGeom>
                        <a:solidFill>
                          <a:srgbClr val="404143"/>
                        </a:solidFill>
                      </wps:spPr>
                      <wps:bodyPr wrap="square" lIns="0" tIns="0" rIns="0" bIns="0" rtlCol="0">
                        <a:noAutofit/>
                      </wps:bodyPr>
                    </wps:wsp>
                    <wps:wsp>
                      <wps:cNvPr id="74" name="Graphic 74"/>
                      <wps:cNvSpPr/>
                      <wps:spPr>
                        <a:xfrm>
                          <a:off x="4531614" y="5397"/>
                          <a:ext cx="3028950" cy="910590"/>
                        </a:xfrm>
                        <a:custGeom>
                          <a:avLst/>
                          <a:gdLst/>
                          <a:ahLst/>
                          <a:cxnLst/>
                          <a:rect l="l" t="t" r="r" b="b"/>
                          <a:pathLst>
                            <a:path w="3028950" h="910590">
                              <a:moveTo>
                                <a:pt x="0" y="910563"/>
                              </a:moveTo>
                              <a:lnTo>
                                <a:pt x="0" y="645375"/>
                              </a:lnTo>
                              <a:lnTo>
                                <a:pt x="1770" y="597209"/>
                              </a:lnTo>
                              <a:lnTo>
                                <a:pt x="6997" y="550005"/>
                              </a:lnTo>
                              <a:lnTo>
                                <a:pt x="15556" y="503887"/>
                              </a:lnTo>
                              <a:lnTo>
                                <a:pt x="27323" y="458980"/>
                              </a:lnTo>
                              <a:lnTo>
                                <a:pt x="42172" y="415409"/>
                              </a:lnTo>
                              <a:lnTo>
                                <a:pt x="59980" y="373298"/>
                              </a:lnTo>
                              <a:lnTo>
                                <a:pt x="80621" y="332773"/>
                              </a:lnTo>
                              <a:lnTo>
                                <a:pt x="103970" y="293958"/>
                              </a:lnTo>
                              <a:lnTo>
                                <a:pt x="129904" y="256979"/>
                              </a:lnTo>
                              <a:lnTo>
                                <a:pt x="158296" y="221959"/>
                              </a:lnTo>
                              <a:lnTo>
                                <a:pt x="189023" y="189023"/>
                              </a:lnTo>
                              <a:lnTo>
                                <a:pt x="221960" y="158297"/>
                              </a:lnTo>
                              <a:lnTo>
                                <a:pt x="256981" y="129905"/>
                              </a:lnTo>
                              <a:lnTo>
                                <a:pt x="293963" y="103972"/>
                              </a:lnTo>
                              <a:lnTo>
                                <a:pt x="332780" y="80622"/>
                              </a:lnTo>
                              <a:lnTo>
                                <a:pt x="373307" y="59981"/>
                              </a:lnTo>
                              <a:lnTo>
                                <a:pt x="415421" y="42173"/>
                              </a:lnTo>
                              <a:lnTo>
                                <a:pt x="458996" y="27324"/>
                              </a:lnTo>
                              <a:lnTo>
                                <a:pt x="503907" y="15556"/>
                              </a:lnTo>
                              <a:lnTo>
                                <a:pt x="550031" y="6997"/>
                              </a:lnTo>
                              <a:lnTo>
                                <a:pt x="597241" y="1770"/>
                              </a:lnTo>
                              <a:lnTo>
                                <a:pt x="645413" y="0"/>
                              </a:lnTo>
                              <a:lnTo>
                                <a:pt x="3028948" y="0"/>
                              </a:lnTo>
                            </a:path>
                          </a:pathLst>
                        </a:custGeom>
                        <a:ln w="10795">
                          <a:solidFill>
                            <a:srgbClr val="2E528F"/>
                          </a:solidFill>
                          <a:prstDash val="solid"/>
                        </a:ln>
                      </wps:spPr>
                      <wps:bodyPr wrap="square" lIns="0" tIns="0" rIns="0" bIns="0" rtlCol="0">
                        <a:noAutofit/>
                      </wps:bodyPr>
                    </wps:wsp>
                    <wps:wsp>
                      <wps:cNvPr id="75" name="Graphic 75"/>
                      <wps:cNvSpPr/>
                      <wps:spPr>
                        <a:xfrm>
                          <a:off x="0" y="167488"/>
                          <a:ext cx="7552055" cy="45720"/>
                        </a:xfrm>
                        <a:custGeom>
                          <a:avLst/>
                          <a:gdLst/>
                          <a:ahLst/>
                          <a:cxnLst/>
                          <a:rect l="l" t="t" r="r" b="b"/>
                          <a:pathLst>
                            <a:path w="7552055" h="45720">
                              <a:moveTo>
                                <a:pt x="7551813" y="0"/>
                              </a:moveTo>
                              <a:lnTo>
                                <a:pt x="0" y="0"/>
                              </a:lnTo>
                              <a:lnTo>
                                <a:pt x="0" y="45718"/>
                              </a:lnTo>
                              <a:lnTo>
                                <a:pt x="7551813" y="45718"/>
                              </a:lnTo>
                              <a:lnTo>
                                <a:pt x="7551813" y="0"/>
                              </a:lnTo>
                              <a:close/>
                            </a:path>
                          </a:pathLst>
                        </a:custGeom>
                        <a:solidFill>
                          <a:srgbClr val="FFFFFF"/>
                        </a:solidFill>
                      </wps:spPr>
                      <wps:bodyPr wrap="square" lIns="0" tIns="0" rIns="0" bIns="0" rtlCol="0">
                        <a:noAutofit/>
                      </wps:bodyPr>
                    </wps:wsp>
                    <wps:wsp>
                      <wps:cNvPr id="76" name="Graphic 76"/>
                      <wps:cNvSpPr/>
                      <wps:spPr>
                        <a:xfrm>
                          <a:off x="0" y="213207"/>
                          <a:ext cx="7560945" cy="702945"/>
                        </a:xfrm>
                        <a:custGeom>
                          <a:avLst/>
                          <a:gdLst/>
                          <a:ahLst/>
                          <a:cxnLst/>
                          <a:rect l="l" t="t" r="r" b="b"/>
                          <a:pathLst>
                            <a:path w="7560945" h="702945">
                              <a:moveTo>
                                <a:pt x="0" y="702754"/>
                              </a:moveTo>
                              <a:lnTo>
                                <a:pt x="7560564" y="702754"/>
                              </a:lnTo>
                              <a:lnTo>
                                <a:pt x="7560564" y="0"/>
                              </a:lnTo>
                              <a:lnTo>
                                <a:pt x="0" y="0"/>
                              </a:lnTo>
                              <a:lnTo>
                                <a:pt x="0" y="702754"/>
                              </a:lnTo>
                              <a:close/>
                            </a:path>
                          </a:pathLst>
                        </a:custGeom>
                        <a:solidFill>
                          <a:srgbClr val="007CC5"/>
                        </a:solidFill>
                      </wps:spPr>
                      <wps:bodyPr wrap="square" lIns="0" tIns="0" rIns="0" bIns="0" rtlCol="0">
                        <a:noAutofit/>
                      </wps:bodyPr>
                    </wps:wsp>
                    <wps:wsp>
                      <wps:cNvPr id="77" name="Graphic 77"/>
                      <wps:cNvSpPr/>
                      <wps:spPr>
                        <a:xfrm>
                          <a:off x="0" y="213906"/>
                          <a:ext cx="2420620" cy="702310"/>
                        </a:xfrm>
                        <a:custGeom>
                          <a:avLst/>
                          <a:gdLst/>
                          <a:ahLst/>
                          <a:cxnLst/>
                          <a:rect l="l" t="t" r="r" b="b"/>
                          <a:pathLst>
                            <a:path w="2420620" h="702310">
                              <a:moveTo>
                                <a:pt x="2420493" y="0"/>
                              </a:moveTo>
                              <a:lnTo>
                                <a:pt x="0" y="0"/>
                              </a:lnTo>
                              <a:lnTo>
                                <a:pt x="0" y="702055"/>
                              </a:lnTo>
                              <a:lnTo>
                                <a:pt x="1809670" y="702055"/>
                              </a:lnTo>
                              <a:lnTo>
                                <a:pt x="2420493" y="0"/>
                              </a:lnTo>
                              <a:close/>
                            </a:path>
                          </a:pathLst>
                        </a:custGeom>
                        <a:solidFill>
                          <a:srgbClr val="0066AD"/>
                        </a:solidFill>
                      </wps:spPr>
                      <wps:bodyPr wrap="square" lIns="0" tIns="0" rIns="0" bIns="0" rtlCol="0">
                        <a:noAutofit/>
                      </wps:bodyPr>
                    </wps:wsp>
                    <wps:wsp>
                      <wps:cNvPr id="78" name="Graphic 78"/>
                      <wps:cNvSpPr/>
                      <wps:spPr>
                        <a:xfrm>
                          <a:off x="0" y="213906"/>
                          <a:ext cx="2420620" cy="702310"/>
                        </a:xfrm>
                        <a:custGeom>
                          <a:avLst/>
                          <a:gdLst/>
                          <a:ahLst/>
                          <a:cxnLst/>
                          <a:rect l="l" t="t" r="r" b="b"/>
                          <a:pathLst>
                            <a:path w="2420620" h="702310">
                              <a:moveTo>
                                <a:pt x="2420493" y="0"/>
                              </a:moveTo>
                              <a:lnTo>
                                <a:pt x="1809670" y="702055"/>
                              </a:lnTo>
                            </a:path>
                            <a:path w="2420620" h="702310">
                              <a:moveTo>
                                <a:pt x="0" y="0"/>
                              </a:moveTo>
                              <a:lnTo>
                                <a:pt x="2420493" y="0"/>
                              </a:lnTo>
                            </a:path>
                          </a:pathLst>
                        </a:custGeom>
                        <a:ln w="10795">
                          <a:solidFill>
                            <a:srgbClr val="2E528F"/>
                          </a:solidFill>
                          <a:prstDash val="solid"/>
                        </a:ln>
                      </wps:spPr>
                      <wps:bodyPr wrap="square" lIns="0" tIns="0" rIns="0" bIns="0" rtlCol="0">
                        <a:noAutofit/>
                      </wps:bodyPr>
                    </wps:wsp>
                    <wps:wsp>
                      <wps:cNvPr id="79" name="Graphic 79"/>
                      <wps:cNvSpPr/>
                      <wps:spPr>
                        <a:xfrm>
                          <a:off x="0" y="213906"/>
                          <a:ext cx="1887220" cy="702310"/>
                        </a:xfrm>
                        <a:custGeom>
                          <a:avLst/>
                          <a:gdLst/>
                          <a:ahLst/>
                          <a:cxnLst/>
                          <a:rect l="l" t="t" r="r" b="b"/>
                          <a:pathLst>
                            <a:path w="1887220" h="702310">
                              <a:moveTo>
                                <a:pt x="1887093" y="0"/>
                              </a:moveTo>
                              <a:lnTo>
                                <a:pt x="0" y="0"/>
                              </a:lnTo>
                              <a:lnTo>
                                <a:pt x="0" y="702055"/>
                              </a:lnTo>
                              <a:lnTo>
                                <a:pt x="1276243" y="702055"/>
                              </a:lnTo>
                              <a:lnTo>
                                <a:pt x="1887093" y="0"/>
                              </a:lnTo>
                              <a:close/>
                            </a:path>
                          </a:pathLst>
                        </a:custGeom>
                        <a:solidFill>
                          <a:srgbClr val="0053A1"/>
                        </a:solidFill>
                      </wps:spPr>
                      <wps:bodyPr wrap="square" lIns="0" tIns="0" rIns="0" bIns="0" rtlCol="0">
                        <a:noAutofit/>
                      </wps:bodyPr>
                    </wps:wsp>
                    <wps:wsp>
                      <wps:cNvPr id="80" name="Graphic 80"/>
                      <wps:cNvSpPr/>
                      <wps:spPr>
                        <a:xfrm>
                          <a:off x="0" y="213906"/>
                          <a:ext cx="1887220" cy="702310"/>
                        </a:xfrm>
                        <a:custGeom>
                          <a:avLst/>
                          <a:gdLst/>
                          <a:ahLst/>
                          <a:cxnLst/>
                          <a:rect l="l" t="t" r="r" b="b"/>
                          <a:pathLst>
                            <a:path w="1887220" h="702310">
                              <a:moveTo>
                                <a:pt x="1887092" y="0"/>
                              </a:moveTo>
                              <a:lnTo>
                                <a:pt x="1276243" y="702055"/>
                              </a:lnTo>
                            </a:path>
                            <a:path w="1887220" h="702310">
                              <a:moveTo>
                                <a:pt x="0" y="0"/>
                              </a:moveTo>
                              <a:lnTo>
                                <a:pt x="1887092" y="0"/>
                              </a:lnTo>
                            </a:path>
                          </a:pathLst>
                        </a:custGeom>
                        <a:ln w="10795">
                          <a:solidFill>
                            <a:srgbClr val="2E528F"/>
                          </a:solidFill>
                          <a:prstDash val="solid"/>
                        </a:ln>
                      </wps:spPr>
                      <wps:bodyPr wrap="square" lIns="0" tIns="0" rIns="0" bIns="0" rtlCol="0">
                        <a:noAutofit/>
                      </wps:bodyPr>
                    </wps:wsp>
                    <pic:pic xmlns:pic="http://schemas.openxmlformats.org/drawingml/2006/picture">
                      <pic:nvPicPr>
                        <pic:cNvPr id="81" name="Image 81"/>
                        <pic:cNvPicPr/>
                      </pic:nvPicPr>
                      <pic:blipFill>
                        <a:blip r:embed="rId1" cstate="print"/>
                        <a:stretch>
                          <a:fillRect/>
                        </a:stretch>
                      </pic:blipFill>
                      <pic:spPr>
                        <a:xfrm>
                          <a:off x="7007352" y="350558"/>
                          <a:ext cx="461022" cy="415302"/>
                        </a:xfrm>
                        <a:prstGeom prst="rect">
                          <a:avLst/>
                        </a:prstGeom>
                      </pic:spPr>
                    </pic:pic>
                  </wpg:wgp>
                </a:graphicData>
              </a:graphic>
            </wp:anchor>
          </w:drawing>
        </mc:Choice>
        <mc:Fallback>
          <w:pict>
            <v:group w14:anchorId="2F11D404" id="Group 72" o:spid="_x0000_s1026" style="position:absolute;margin-left:0;margin-top:769.75pt;width:595.75pt;height:72.55pt;z-index:-251672576;mso-wrap-distance-left:0;mso-wrap-distance-right:0;mso-position-horizontal-relative:page;mso-position-vertical-relative:page" coordsize="75660,9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">
              <v:shape id="Graphic 73" o:spid="_x0000_s1027" style="position:absolute;left:45316;top:53;width:30289;height:9106;visibility:visible;mso-wrap-style:square;v-text-anchor:top" coordsize="3028950,91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" path="m3028948,l645413,,597241,1770,550031,6997r-46124,8559l458996,27324,415421,42173,373307,59981,332780,80622r-38817,23350l256981,129905r-35021,28392l189023,189023r-30727,32936l129904,256979r-25934,36979l80621,332773,59980,373298,42172,415409,27323,458980,15556,503887,6997,550005,1770,597209,,645375,,910563r3028948,l3028948,xe" fillcolor="#404143" stroked="f">
                <v:path arrowok="t"/>
              </v:shape>
              <v:shape id="Graphic 74" o:spid="_x0000_s1028" style="position:absolute;left:45316;top:53;width:30289;height:9106;visibility:visible;mso-wrap-style:square;v-text-anchor:top" coordsize="3028950,91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" path="m,910563l,645375,1770,597209,6997,550005r8559,-46118l27323,458980,42172,415409,59980,373298,80621,332773r23349,-38815l129904,256979r28392,-35020l189023,189023r32937,-30726l256981,129905r36982,-25933l332780,80622,373307,59981,415421,42173,458996,27324,503907,15556,550031,6997,597241,1770,645413,,3028948,e" filled="f" strokecolor="#2e528f" strokeweight=".85pt">
                <v:path arrowok="t"/>
              </v:shape>
              <v:shape id="Graphic 75" o:spid="_x0000_s1029" style="position:absolute;top:1674;width:75520;height:458;visibility:visible;mso-wrap-style:square;v-text-anchor:top" coordsize="755205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" path="m7551813,l,,,45718r7551813,l7551813,xe" stroked="f">
                <v:path arrowok="t"/>
              </v:shape>
              <v:shape id="Graphic 76" o:spid="_x0000_s1030" style="position:absolute;top:2132;width:75609;height:7029;visibility:visible;mso-wrap-style:square;v-text-anchor:top" coordsize="7560945,70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" path="m,702754r7560564,l7560564,,,,,702754xe" fillcolor="#007cc5" stroked="f">
                <v:path arrowok="t"/>
              </v:shape>
              <v:shape id="Graphic 77" o:spid="_x0000_s1031" style="position:absolute;top:2139;width:24206;height:7023;visibility:visible;mso-wrap-style:square;v-text-anchor:top" coordsize="2420620,70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" path="m2420493,l,,,702055r1809670,l2420493,xe" fillcolor="#0066ad" stroked="f">
                <v:path arrowok="t"/>
              </v:shape>
              <v:shape id="Graphic 78" o:spid="_x0000_s1032" style="position:absolute;top:2139;width:24206;height:7023;visibility:visible;mso-wrap-style:square;v-text-anchor:top" coordsize="2420620,70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" path="m2420493,l1809670,702055em,l2420493,e" filled="f" strokecolor="#2e528f" strokeweight=".85pt">
                <v:path arrowok="t"/>
              </v:shape>
              <v:shape id="Graphic 79" o:spid="_x0000_s1033" style="position:absolute;top:2139;width:18872;height:7023;visibility:visible;mso-wrap-style:square;v-text-anchor:top" coordsize="1887220,70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" path="m1887093,l,,,702055r1276243,l1887093,xe" fillcolor="#0053a1" stroked="f">
                <v:path arrowok="t"/>
              </v:shape>
              <v:shape id="Graphic 80" o:spid="_x0000_s1034" style="position:absolute;top:2139;width:18872;height:7023;visibility:visible;mso-wrap-style:square;v-text-anchor:top" coordsize="1887220,70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" path="m1887092,l1276243,702055em,l1887092,e" filled="f" strokecolor="#2e528f" strokeweight=".85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1" o:spid="_x0000_s1035" type="#_x0000_t75" style="position:absolute;left:70073;top:3505;width:4610;height:4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">
                <v:imagedata r:id="rId2" o:title=""/>
              </v:shape>
              <w10:wrap anchorx="page" anchory="page"/>
            </v:group>
          </w:pict>
        </mc:Fallback>
      </mc:AlternateContent>
    </w:r>
    <w:r w:rsidRPr="005D1D8D">
      <w:rPr>
        <w:noProof/>
      </w:rPr>
      <mc:AlternateContent>
        <mc:Choice Requires="wps">
          <w:drawing>
            <wp:anchor distT="0" distB="0" distL="0" distR="0" simplePos="0" relativeHeight="251644928" behindDoc="1" locked="0" layoutInCell="1" allowOverlap="1" wp14:anchorId="7BCBD806" wp14:editId="7AED3DBD">
              <wp:simplePos x="0" y="0"/>
              <wp:positionH relativeFrom="page">
                <wp:posOffset>7186930</wp:posOffset>
              </wp:positionH>
              <wp:positionV relativeFrom="page">
                <wp:posOffset>10239375</wp:posOffset>
              </wp:positionV>
              <wp:extent cx="179705" cy="203835"/>
              <wp:effectExtent l="0" t="0" r="0" b="0"/>
              <wp:wrapNone/>
              <wp:docPr id="82" name="Textbox 82"/>
              <wp:cNvGraphicFramePr/>
              <a:graphic xmlns:a="http://schemas.openxmlformats.org/drawingml/2006/main">
                <a:graphicData uri="http://schemas.microsoft.com/office/word/2010/wordprocessingShape">
                  <wps:wsp>
                    <wps:cNvSpPr txBox="1"/>
                    <wps:spPr>
                      <a:xfrm>
                        <a:off x="0" y="0"/>
                        <a:ext cx="179705" cy="203835"/>
                      </a:xfrm>
                      <a:prstGeom prst="rect">
                        <a:avLst/>
                      </a:prstGeom>
                    </wps:spPr>
                    <wps:txbx>
                      <w:txbxContent>
                        <w:p w14:paraId="7F3119B3" w14:textId="77777777" w:rsidR="00A92CEB" w:rsidRPr="005D1D8D" w:rsidRDefault="00AC2904">
                          <w:pPr>
                            <w:spacing w:line="306" w:lineRule="exact"/>
                            <w:ind w:left="60"/>
                            <w:rPr>
                              <w:rFonts w:ascii="Calibri"/>
                              <w:b/>
                              <w:sz w:val="28"/>
                            </w:rPr>
                          </w:pPr>
                          <w:r w:rsidRPr="005D1D8D">
                            <w:rPr>
                              <w:rFonts w:ascii="Calibri"/>
                              <w:b/>
                              <w:color w:val="FFFFFF"/>
                              <w:spacing w:val="-10"/>
                              <w:sz w:val="28"/>
                            </w:rPr>
                            <w:fldChar w:fldCharType="begin"/>
                          </w:r>
                          <w:r w:rsidRPr="005D1D8D">
                            <w:rPr>
                              <w:rFonts w:ascii="Calibri"/>
                              <w:b/>
                              <w:color w:val="FFFFFF"/>
                              <w:spacing w:val="-10"/>
                              <w:sz w:val="28"/>
                            </w:rPr>
                            <w:instrText xml:space="preserve"> PAGE </w:instrText>
                          </w:r>
                          <w:r w:rsidRPr="005D1D8D">
                            <w:rPr>
                              <w:rFonts w:ascii="Calibri"/>
                              <w:b/>
                              <w:color w:val="FFFFFF"/>
                              <w:spacing w:val="-10"/>
                              <w:sz w:val="28"/>
                            </w:rPr>
                            <w:fldChar w:fldCharType="separate"/>
                          </w:r>
                          <w:r w:rsidRPr="005D1D8D">
                            <w:rPr>
                              <w:rFonts w:ascii="Calibri"/>
                              <w:b/>
                              <w:color w:val="FFFFFF"/>
                              <w:spacing w:val="-10"/>
                              <w:sz w:val="28"/>
                            </w:rPr>
                            <w:t>5</w:t>
                          </w:r>
                          <w:r w:rsidRPr="005D1D8D">
                            <w:rPr>
                              <w:rFonts w:ascii="Calibri"/>
                              <w:b/>
                              <w:color w:val="FFFFFF"/>
                              <w:spacing w:val="-10"/>
                              <w:sz w:val="28"/>
                            </w:rPr>
                            <w:fldChar w:fldCharType="end"/>
                          </w:r>
                        </w:p>
                      </w:txbxContent>
                    </wps:txbx>
                    <wps:bodyPr wrap="square" lIns="0" tIns="0" rIns="0" bIns="0" rtlCol="0">
                      <a:noAutofit/>
                    </wps:bodyPr>
                  </wps:wsp>
                </a:graphicData>
              </a:graphic>
            </wp:anchor>
          </w:drawing>
        </mc:Choice>
        <mc:Fallback>
          <w:pict>
            <v:shapetype w14:anchorId="7BCBD806" id="_x0000_t202" coordsize="21600,21600" o:spt="202" path="m,l,21600r21600,l21600,xe">
              <v:stroke joinstyle="miter"/>
              <v:path gradientshapeok="t" o:connecttype="rect"/>
            </v:shapetype>
            <v:shape id="Textbox 82" o:spid="_x0000_s1038" type="#_x0000_t202" style="position:absolute;margin-left:565.9pt;margin-top:806.25pt;width:14.15pt;height:16.05pt;z-index:-251671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" filled="f" stroked="f">
              <v:textbox inset="0,0,0,0">
                <w:txbxContent>
                  <w:p w14:paraId="7F3119B3" w14:textId="77777777" w:rsidR="00A92CEB" w:rsidRPr="005D1D8D" w:rsidRDefault="00AC2904">
                    <w:pPr>
                      <w:spacing w:line="306" w:lineRule="exact"/>
                      <w:ind w:left="60"/>
                      <w:rPr>
                        <w:rFonts w:ascii="Calibri"/>
                        <w:b/>
                        <w:sz w:val="28"/>
                      </w:rPr>
                    </w:pPr>
                    <w:r w:rsidRPr="005D1D8D">
                      <w:rPr>
                        <w:rFonts w:ascii="Calibri"/>
                        <w:b/>
                        <w:color w:val="FFFFFF"/>
                        <w:spacing w:val="-10"/>
                        <w:sz w:val="28"/>
                      </w:rPr>
                      <w:fldChar w:fldCharType="begin"/>
                    </w:r>
                    <w:r w:rsidRPr="005D1D8D">
                      <w:rPr>
                        <w:rFonts w:ascii="Calibri"/>
                        <w:b/>
                        <w:color w:val="FFFFFF"/>
                        <w:spacing w:val="-10"/>
                        <w:sz w:val="28"/>
                      </w:rPr>
                      <w:instrText xml:space="preserve"> PAGE </w:instrText>
                    </w:r>
                    <w:r w:rsidRPr="005D1D8D">
                      <w:rPr>
                        <w:rFonts w:ascii="Calibri"/>
                        <w:b/>
                        <w:color w:val="FFFFFF"/>
                        <w:spacing w:val="-10"/>
                        <w:sz w:val="28"/>
                      </w:rPr>
                      <w:fldChar w:fldCharType="separate"/>
                    </w:r>
                    <w:r w:rsidRPr="005D1D8D">
                      <w:rPr>
                        <w:rFonts w:ascii="Calibri"/>
                        <w:b/>
                        <w:color w:val="FFFFFF"/>
                        <w:spacing w:val="-10"/>
                        <w:sz w:val="28"/>
                      </w:rPr>
                      <w:t>5</w:t>
                    </w:r>
                    <w:r w:rsidRPr="005D1D8D">
                      <w:rPr>
                        <w:rFonts w:ascii="Calibri"/>
                        <w:b/>
                        <w:color w:val="FFFFFF"/>
                        <w:spacing w:val="-10"/>
                        <w:sz w:val="28"/>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40A43D" w14:textId="77777777" w:rsidR="00A92CEB" w:rsidRPr="005D1D8D" w:rsidRDefault="00AC2904">
    <w:pPr>
      <w:pStyle w:val="BodyText"/>
      <w:spacing w:line="14" w:lineRule="auto"/>
      <w:rPr>
        <w:sz w:val="20"/>
      </w:rPr>
    </w:pPr>
    <w:r w:rsidRPr="005D1D8D">
      <w:rPr>
        <w:noProof/>
      </w:rPr>
      <mc:AlternateContent>
        <mc:Choice Requires="wpg">
          <w:drawing>
            <wp:anchor distT="0" distB="0" distL="0" distR="0" simplePos="0" relativeHeight="251649024" behindDoc="1" locked="0" layoutInCell="1" allowOverlap="1" wp14:anchorId="24D32EFB" wp14:editId="5FE72C1B">
              <wp:simplePos x="0" y="0"/>
              <wp:positionH relativeFrom="page">
                <wp:posOffset>0</wp:posOffset>
              </wp:positionH>
              <wp:positionV relativeFrom="page">
                <wp:posOffset>9775825</wp:posOffset>
              </wp:positionV>
              <wp:extent cx="7566025" cy="921385"/>
              <wp:effectExtent l="0" t="0" r="0" b="0"/>
              <wp:wrapNone/>
              <wp:docPr id="95" name="Group 95"/>
              <wp:cNvGraphicFramePr/>
              <a:graphic xmlns:a="http://schemas.openxmlformats.org/drawingml/2006/main">
                <a:graphicData uri="http://schemas.microsoft.com/office/word/2010/wordprocessingGroup">
                  <wpg:wgp>
                    <wpg:cNvGrpSpPr/>
                    <wpg:grpSpPr>
                      <a:xfrm>
                        <a:off x="0" y="0"/>
                        <a:ext cx="7566025" cy="921385"/>
                        <a:chOff x="0" y="0"/>
                        <a:chExt cx="7566025" cy="921385"/>
                      </a:xfrm>
                    </wpg:grpSpPr>
                    <wps:wsp>
                      <wps:cNvPr id="96" name="Graphic 96"/>
                      <wps:cNvSpPr/>
                      <wps:spPr>
                        <a:xfrm>
                          <a:off x="4531614" y="5397"/>
                          <a:ext cx="3028950" cy="910590"/>
                        </a:xfrm>
                        <a:custGeom>
                          <a:avLst/>
                          <a:gdLst/>
                          <a:ahLst/>
                          <a:cxnLst/>
                          <a:rect l="l" t="t" r="r" b="b"/>
                          <a:pathLst>
                            <a:path w="3028950" h="910590">
                              <a:moveTo>
                                <a:pt x="3028948" y="0"/>
                              </a:moveTo>
                              <a:lnTo>
                                <a:pt x="645413" y="0"/>
                              </a:lnTo>
                              <a:lnTo>
                                <a:pt x="597241" y="1770"/>
                              </a:lnTo>
                              <a:lnTo>
                                <a:pt x="550031" y="6997"/>
                              </a:lnTo>
                              <a:lnTo>
                                <a:pt x="503907" y="15556"/>
                              </a:lnTo>
                              <a:lnTo>
                                <a:pt x="458996" y="27324"/>
                              </a:lnTo>
                              <a:lnTo>
                                <a:pt x="415421" y="42173"/>
                              </a:lnTo>
                              <a:lnTo>
                                <a:pt x="373307" y="59981"/>
                              </a:lnTo>
                              <a:lnTo>
                                <a:pt x="332780" y="80622"/>
                              </a:lnTo>
                              <a:lnTo>
                                <a:pt x="293963" y="103972"/>
                              </a:lnTo>
                              <a:lnTo>
                                <a:pt x="256981" y="129905"/>
                              </a:lnTo>
                              <a:lnTo>
                                <a:pt x="221960" y="158297"/>
                              </a:lnTo>
                              <a:lnTo>
                                <a:pt x="189023" y="189023"/>
                              </a:lnTo>
                              <a:lnTo>
                                <a:pt x="158296" y="221959"/>
                              </a:lnTo>
                              <a:lnTo>
                                <a:pt x="129904" y="256979"/>
                              </a:lnTo>
                              <a:lnTo>
                                <a:pt x="103970" y="293958"/>
                              </a:lnTo>
                              <a:lnTo>
                                <a:pt x="80621" y="332773"/>
                              </a:lnTo>
                              <a:lnTo>
                                <a:pt x="59980" y="373298"/>
                              </a:lnTo>
                              <a:lnTo>
                                <a:pt x="42172" y="415409"/>
                              </a:lnTo>
                              <a:lnTo>
                                <a:pt x="27323" y="458980"/>
                              </a:lnTo>
                              <a:lnTo>
                                <a:pt x="15556" y="503887"/>
                              </a:lnTo>
                              <a:lnTo>
                                <a:pt x="6997" y="550005"/>
                              </a:lnTo>
                              <a:lnTo>
                                <a:pt x="1770" y="597209"/>
                              </a:lnTo>
                              <a:lnTo>
                                <a:pt x="0" y="645375"/>
                              </a:lnTo>
                              <a:lnTo>
                                <a:pt x="0" y="910563"/>
                              </a:lnTo>
                              <a:lnTo>
                                <a:pt x="3028948" y="910563"/>
                              </a:lnTo>
                              <a:lnTo>
                                <a:pt x="3028948" y="0"/>
                              </a:lnTo>
                              <a:close/>
                            </a:path>
                          </a:pathLst>
                        </a:custGeom>
                        <a:solidFill>
                          <a:srgbClr val="404143"/>
                        </a:solidFill>
                      </wps:spPr>
                      <wps:bodyPr wrap="square" lIns="0" tIns="0" rIns="0" bIns="0" rtlCol="0">
                        <a:noAutofit/>
                      </wps:bodyPr>
                    </wps:wsp>
                    <wps:wsp>
                      <wps:cNvPr id="97" name="Graphic 97"/>
                      <wps:cNvSpPr/>
                      <wps:spPr>
                        <a:xfrm>
                          <a:off x="4531614" y="5397"/>
                          <a:ext cx="3028950" cy="910590"/>
                        </a:xfrm>
                        <a:custGeom>
                          <a:avLst/>
                          <a:gdLst/>
                          <a:ahLst/>
                          <a:cxnLst/>
                          <a:rect l="l" t="t" r="r" b="b"/>
                          <a:pathLst>
                            <a:path w="3028950" h="910590">
                              <a:moveTo>
                                <a:pt x="0" y="910563"/>
                              </a:moveTo>
                              <a:lnTo>
                                <a:pt x="0" y="645375"/>
                              </a:lnTo>
                              <a:lnTo>
                                <a:pt x="1770" y="597209"/>
                              </a:lnTo>
                              <a:lnTo>
                                <a:pt x="6997" y="550005"/>
                              </a:lnTo>
                              <a:lnTo>
                                <a:pt x="15556" y="503887"/>
                              </a:lnTo>
                              <a:lnTo>
                                <a:pt x="27323" y="458980"/>
                              </a:lnTo>
                              <a:lnTo>
                                <a:pt x="42172" y="415409"/>
                              </a:lnTo>
                              <a:lnTo>
                                <a:pt x="59980" y="373298"/>
                              </a:lnTo>
                              <a:lnTo>
                                <a:pt x="80621" y="332773"/>
                              </a:lnTo>
                              <a:lnTo>
                                <a:pt x="103970" y="293958"/>
                              </a:lnTo>
                              <a:lnTo>
                                <a:pt x="129904" y="256979"/>
                              </a:lnTo>
                              <a:lnTo>
                                <a:pt x="158296" y="221959"/>
                              </a:lnTo>
                              <a:lnTo>
                                <a:pt x="189023" y="189023"/>
                              </a:lnTo>
                              <a:lnTo>
                                <a:pt x="221960" y="158297"/>
                              </a:lnTo>
                              <a:lnTo>
                                <a:pt x="256981" y="129905"/>
                              </a:lnTo>
                              <a:lnTo>
                                <a:pt x="293963" y="103972"/>
                              </a:lnTo>
                              <a:lnTo>
                                <a:pt x="332780" y="80622"/>
                              </a:lnTo>
                              <a:lnTo>
                                <a:pt x="373307" y="59981"/>
                              </a:lnTo>
                              <a:lnTo>
                                <a:pt x="415421" y="42173"/>
                              </a:lnTo>
                              <a:lnTo>
                                <a:pt x="458996" y="27324"/>
                              </a:lnTo>
                              <a:lnTo>
                                <a:pt x="503907" y="15556"/>
                              </a:lnTo>
                              <a:lnTo>
                                <a:pt x="550031" y="6997"/>
                              </a:lnTo>
                              <a:lnTo>
                                <a:pt x="597241" y="1770"/>
                              </a:lnTo>
                              <a:lnTo>
                                <a:pt x="645413" y="0"/>
                              </a:lnTo>
                              <a:lnTo>
                                <a:pt x="3028948" y="0"/>
                              </a:lnTo>
                            </a:path>
                          </a:pathLst>
                        </a:custGeom>
                        <a:ln w="10795">
                          <a:solidFill>
                            <a:srgbClr val="2E528F"/>
                          </a:solidFill>
                          <a:prstDash val="solid"/>
                        </a:ln>
                      </wps:spPr>
                      <wps:bodyPr wrap="square" lIns="0" tIns="0" rIns="0" bIns="0" rtlCol="0">
                        <a:noAutofit/>
                      </wps:bodyPr>
                    </wps:wsp>
                    <wps:wsp>
                      <wps:cNvPr id="98" name="Graphic 98"/>
                      <wps:cNvSpPr/>
                      <wps:spPr>
                        <a:xfrm>
                          <a:off x="0" y="167488"/>
                          <a:ext cx="7552055" cy="45720"/>
                        </a:xfrm>
                        <a:custGeom>
                          <a:avLst/>
                          <a:gdLst/>
                          <a:ahLst/>
                          <a:cxnLst/>
                          <a:rect l="l" t="t" r="r" b="b"/>
                          <a:pathLst>
                            <a:path w="7552055" h="45720">
                              <a:moveTo>
                                <a:pt x="7551813" y="0"/>
                              </a:moveTo>
                              <a:lnTo>
                                <a:pt x="0" y="0"/>
                              </a:lnTo>
                              <a:lnTo>
                                <a:pt x="0" y="45718"/>
                              </a:lnTo>
                              <a:lnTo>
                                <a:pt x="7551813" y="45718"/>
                              </a:lnTo>
                              <a:lnTo>
                                <a:pt x="7551813" y="0"/>
                              </a:lnTo>
                              <a:close/>
                            </a:path>
                          </a:pathLst>
                        </a:custGeom>
                        <a:solidFill>
                          <a:srgbClr val="FFFFFF"/>
                        </a:solidFill>
                      </wps:spPr>
                      <wps:bodyPr wrap="square" lIns="0" tIns="0" rIns="0" bIns="0" rtlCol="0">
                        <a:noAutofit/>
                      </wps:bodyPr>
                    </wps:wsp>
                    <wps:wsp>
                      <wps:cNvPr id="99" name="Graphic 99"/>
                      <wps:cNvSpPr/>
                      <wps:spPr>
                        <a:xfrm>
                          <a:off x="0" y="213207"/>
                          <a:ext cx="7560945" cy="702945"/>
                        </a:xfrm>
                        <a:custGeom>
                          <a:avLst/>
                          <a:gdLst/>
                          <a:ahLst/>
                          <a:cxnLst/>
                          <a:rect l="l" t="t" r="r" b="b"/>
                          <a:pathLst>
                            <a:path w="7560945" h="702945">
                              <a:moveTo>
                                <a:pt x="0" y="702754"/>
                              </a:moveTo>
                              <a:lnTo>
                                <a:pt x="7560564" y="702754"/>
                              </a:lnTo>
                              <a:lnTo>
                                <a:pt x="7560564" y="0"/>
                              </a:lnTo>
                              <a:lnTo>
                                <a:pt x="0" y="0"/>
                              </a:lnTo>
                              <a:lnTo>
                                <a:pt x="0" y="702754"/>
                              </a:lnTo>
                              <a:close/>
                            </a:path>
                          </a:pathLst>
                        </a:custGeom>
                        <a:solidFill>
                          <a:srgbClr val="007CC5"/>
                        </a:solidFill>
                      </wps:spPr>
                      <wps:bodyPr wrap="square" lIns="0" tIns="0" rIns="0" bIns="0" rtlCol="0">
                        <a:noAutofit/>
                      </wps:bodyPr>
                    </wps:wsp>
                    <wps:wsp>
                      <wps:cNvPr id="100" name="Graphic 100"/>
                      <wps:cNvSpPr/>
                      <wps:spPr>
                        <a:xfrm>
                          <a:off x="0" y="213906"/>
                          <a:ext cx="2420620" cy="702310"/>
                        </a:xfrm>
                        <a:custGeom>
                          <a:avLst/>
                          <a:gdLst/>
                          <a:ahLst/>
                          <a:cxnLst/>
                          <a:rect l="l" t="t" r="r" b="b"/>
                          <a:pathLst>
                            <a:path w="2420620" h="702310">
                              <a:moveTo>
                                <a:pt x="2420493" y="0"/>
                              </a:moveTo>
                              <a:lnTo>
                                <a:pt x="0" y="0"/>
                              </a:lnTo>
                              <a:lnTo>
                                <a:pt x="0" y="702055"/>
                              </a:lnTo>
                              <a:lnTo>
                                <a:pt x="1809670" y="702055"/>
                              </a:lnTo>
                              <a:lnTo>
                                <a:pt x="2420493" y="0"/>
                              </a:lnTo>
                              <a:close/>
                            </a:path>
                          </a:pathLst>
                        </a:custGeom>
                        <a:solidFill>
                          <a:srgbClr val="0066AD"/>
                        </a:solidFill>
                      </wps:spPr>
                      <wps:bodyPr wrap="square" lIns="0" tIns="0" rIns="0" bIns="0" rtlCol="0">
                        <a:noAutofit/>
                      </wps:bodyPr>
                    </wps:wsp>
                    <wps:wsp>
                      <wps:cNvPr id="101" name="Graphic 101"/>
                      <wps:cNvSpPr/>
                      <wps:spPr>
                        <a:xfrm>
                          <a:off x="0" y="213906"/>
                          <a:ext cx="2420620" cy="702310"/>
                        </a:xfrm>
                        <a:custGeom>
                          <a:avLst/>
                          <a:gdLst/>
                          <a:ahLst/>
                          <a:cxnLst/>
                          <a:rect l="l" t="t" r="r" b="b"/>
                          <a:pathLst>
                            <a:path w="2420620" h="702310">
                              <a:moveTo>
                                <a:pt x="2420493" y="0"/>
                              </a:moveTo>
                              <a:lnTo>
                                <a:pt x="1809670" y="702055"/>
                              </a:lnTo>
                            </a:path>
                            <a:path w="2420620" h="702310">
                              <a:moveTo>
                                <a:pt x="0" y="0"/>
                              </a:moveTo>
                              <a:lnTo>
                                <a:pt x="2420493" y="0"/>
                              </a:lnTo>
                            </a:path>
                          </a:pathLst>
                        </a:custGeom>
                        <a:ln w="10795">
                          <a:solidFill>
                            <a:srgbClr val="2E528F"/>
                          </a:solidFill>
                          <a:prstDash val="solid"/>
                        </a:ln>
                      </wps:spPr>
                      <wps:bodyPr wrap="square" lIns="0" tIns="0" rIns="0" bIns="0" rtlCol="0">
                        <a:noAutofit/>
                      </wps:bodyPr>
                    </wps:wsp>
                    <wps:wsp>
                      <wps:cNvPr id="102" name="Graphic 102"/>
                      <wps:cNvSpPr/>
                      <wps:spPr>
                        <a:xfrm>
                          <a:off x="0" y="213906"/>
                          <a:ext cx="1887220" cy="702310"/>
                        </a:xfrm>
                        <a:custGeom>
                          <a:avLst/>
                          <a:gdLst/>
                          <a:ahLst/>
                          <a:cxnLst/>
                          <a:rect l="l" t="t" r="r" b="b"/>
                          <a:pathLst>
                            <a:path w="1887220" h="702310">
                              <a:moveTo>
                                <a:pt x="1887093" y="0"/>
                              </a:moveTo>
                              <a:lnTo>
                                <a:pt x="0" y="0"/>
                              </a:lnTo>
                              <a:lnTo>
                                <a:pt x="0" y="702055"/>
                              </a:lnTo>
                              <a:lnTo>
                                <a:pt x="1276243" y="702055"/>
                              </a:lnTo>
                              <a:lnTo>
                                <a:pt x="1887093" y="0"/>
                              </a:lnTo>
                              <a:close/>
                            </a:path>
                          </a:pathLst>
                        </a:custGeom>
                        <a:solidFill>
                          <a:srgbClr val="0053A1"/>
                        </a:solidFill>
                      </wps:spPr>
                      <wps:bodyPr wrap="square" lIns="0" tIns="0" rIns="0" bIns="0" rtlCol="0">
                        <a:noAutofit/>
                      </wps:bodyPr>
                    </wps:wsp>
                    <wps:wsp>
                      <wps:cNvPr id="103" name="Graphic 103"/>
                      <wps:cNvSpPr/>
                      <wps:spPr>
                        <a:xfrm>
                          <a:off x="0" y="213906"/>
                          <a:ext cx="1887220" cy="702310"/>
                        </a:xfrm>
                        <a:custGeom>
                          <a:avLst/>
                          <a:gdLst/>
                          <a:ahLst/>
                          <a:cxnLst/>
                          <a:rect l="l" t="t" r="r" b="b"/>
                          <a:pathLst>
                            <a:path w="1887220" h="702310">
                              <a:moveTo>
                                <a:pt x="1887092" y="0"/>
                              </a:moveTo>
                              <a:lnTo>
                                <a:pt x="1276243" y="702055"/>
                              </a:lnTo>
                            </a:path>
                            <a:path w="1887220" h="702310">
                              <a:moveTo>
                                <a:pt x="0" y="0"/>
                              </a:moveTo>
                              <a:lnTo>
                                <a:pt x="1887092" y="0"/>
                              </a:lnTo>
                            </a:path>
                          </a:pathLst>
                        </a:custGeom>
                        <a:ln w="10795">
                          <a:solidFill>
                            <a:srgbClr val="2E528F"/>
                          </a:solidFill>
                          <a:prstDash val="solid"/>
                        </a:ln>
                      </wps:spPr>
                      <wps:bodyPr wrap="square" lIns="0" tIns="0" rIns="0" bIns="0" rtlCol="0">
                        <a:noAutofit/>
                      </wps:bodyPr>
                    </wps:wsp>
                    <pic:pic xmlns:pic="http://schemas.openxmlformats.org/drawingml/2006/picture">
                      <pic:nvPicPr>
                        <pic:cNvPr id="104" name="Image 104"/>
                        <pic:cNvPicPr/>
                      </pic:nvPicPr>
                      <pic:blipFill>
                        <a:blip r:embed="rId1" cstate="print"/>
                        <a:stretch>
                          <a:fillRect/>
                        </a:stretch>
                      </pic:blipFill>
                      <pic:spPr>
                        <a:xfrm>
                          <a:off x="7007352" y="350558"/>
                          <a:ext cx="461022" cy="415302"/>
                        </a:xfrm>
                        <a:prstGeom prst="rect">
                          <a:avLst/>
                        </a:prstGeom>
                      </pic:spPr>
                    </pic:pic>
                  </wpg:wgp>
                </a:graphicData>
              </a:graphic>
            </wp:anchor>
          </w:drawing>
        </mc:Choice>
        <mc:Fallback>
          <w:pict>
            <v:group w14:anchorId="3887CCD8" id="Group 95" o:spid="_x0000_s1026" style="position:absolute;margin-left:0;margin-top:769.75pt;width:595.75pt;height:72.55pt;z-index:-251667456;mso-wrap-distance-left:0;mso-wrap-distance-right:0;mso-position-horizontal-relative:page;mso-position-vertical-relative:page" coordsize="75660,9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">
              <v:shape id="Graphic 96" o:spid="_x0000_s1027" style="position:absolute;left:45316;top:53;width:30289;height:9106;visibility:visible;mso-wrap-style:square;v-text-anchor:top" coordsize="3028950,91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" path="m3028948,l645413,,597241,1770,550031,6997r-46124,8559l458996,27324,415421,42173,373307,59981,332780,80622r-38817,23350l256981,129905r-35021,28392l189023,189023r-30727,32936l129904,256979r-25934,36979l80621,332773,59980,373298,42172,415409,27323,458980,15556,503887,6997,550005,1770,597209,,645375,,910563r3028948,l3028948,xe" fillcolor="#404143" stroked="f">
                <v:path arrowok="t"/>
              </v:shape>
              <v:shape id="Graphic 97" o:spid="_x0000_s1028" style="position:absolute;left:45316;top:53;width:30289;height:9106;visibility:visible;mso-wrap-style:square;v-text-anchor:top" coordsize="3028950,91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" path="m,910563l,645375,1770,597209,6997,550005r8559,-46118l27323,458980,42172,415409,59980,373298,80621,332773r23349,-38815l129904,256979r28392,-35020l189023,189023r32937,-30726l256981,129905r36982,-25933l332780,80622,373307,59981,415421,42173,458996,27324,503907,15556,550031,6997,597241,1770,645413,,3028948,e" filled="f" strokecolor="#2e528f" strokeweight=".85pt">
                <v:path arrowok="t"/>
              </v:shape>
              <v:shape id="Graphic 98" o:spid="_x0000_s1029" style="position:absolute;top:1674;width:75520;height:458;visibility:visible;mso-wrap-style:square;v-text-anchor:top" coordsize="755205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" path="m7551813,l,,,45718r7551813,l7551813,xe" stroked="f">
                <v:path arrowok="t"/>
              </v:shape>
              <v:shape id="Graphic 99" o:spid="_x0000_s1030" style="position:absolute;top:2132;width:75609;height:7029;visibility:visible;mso-wrap-style:square;v-text-anchor:top" coordsize="7560945,70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" path="m,702754r7560564,l7560564,,,,,702754xe" fillcolor="#007cc5" stroked="f">
                <v:path arrowok="t"/>
              </v:shape>
              <v:shape id="Graphic 100" o:spid="_x0000_s1031" style="position:absolute;top:2139;width:24206;height:7023;visibility:visible;mso-wrap-style:square;v-text-anchor:top" coordsize="2420620,70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" path="m2420493,l,,,702055r1809670,l2420493,xe" fillcolor="#0066ad" stroked="f">
                <v:path arrowok="t"/>
              </v:shape>
              <v:shape id="Graphic 101" o:spid="_x0000_s1032" style="position:absolute;top:2139;width:24206;height:7023;visibility:visible;mso-wrap-style:square;v-text-anchor:top" coordsize="2420620,70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" path="m2420493,l1809670,702055em,l2420493,e" filled="f" strokecolor="#2e528f" strokeweight=".85pt">
                <v:path arrowok="t"/>
              </v:shape>
              <v:shape id="Graphic 102" o:spid="_x0000_s1033" style="position:absolute;top:2139;width:18872;height:7023;visibility:visible;mso-wrap-style:square;v-text-anchor:top" coordsize="1887220,70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" path="m1887093,l,,,702055r1276243,l1887093,xe" fillcolor="#0053a1" stroked="f">
                <v:path arrowok="t"/>
              </v:shape>
              <v:shape id="Graphic 103" o:spid="_x0000_s1034" style="position:absolute;top:2139;width:18872;height:7023;visibility:visible;mso-wrap-style:square;v-text-anchor:top" coordsize="1887220,70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" path="m1887092,l1276243,702055em,l1887092,e" filled="f" strokecolor="#2e528f" strokeweight=".85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4" o:spid="_x0000_s1035" type="#_x0000_t75" style="position:absolute;left:70073;top:3505;width:4610;height:4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">
                <v:imagedata r:id="rId2" o:title=""/>
              </v:shape>
              <w10:wrap anchorx="page" anchory="page"/>
            </v:group>
          </w:pict>
        </mc:Fallback>
      </mc:AlternateContent>
    </w:r>
    <w:r w:rsidRPr="005D1D8D">
      <w:rPr>
        <w:noProof/>
      </w:rPr>
      <mc:AlternateContent>
        <mc:Choice Requires="wps">
          <w:drawing>
            <wp:anchor distT="0" distB="0" distL="0" distR="0" simplePos="0" relativeHeight="251650048" behindDoc="1" locked="0" layoutInCell="1" allowOverlap="1" wp14:anchorId="1EBDF1C2" wp14:editId="4293EA57">
              <wp:simplePos x="0" y="0"/>
              <wp:positionH relativeFrom="page">
                <wp:posOffset>7186930</wp:posOffset>
              </wp:positionH>
              <wp:positionV relativeFrom="page">
                <wp:posOffset>10239375</wp:posOffset>
              </wp:positionV>
              <wp:extent cx="179705" cy="203835"/>
              <wp:effectExtent l="0" t="0" r="0" b="0"/>
              <wp:wrapNone/>
              <wp:docPr id="105" name="Textbox 105"/>
              <wp:cNvGraphicFramePr/>
              <a:graphic xmlns:a="http://schemas.openxmlformats.org/drawingml/2006/main">
                <a:graphicData uri="http://schemas.microsoft.com/office/word/2010/wordprocessingShape">
                  <wps:wsp>
                    <wps:cNvSpPr txBox="1"/>
                    <wps:spPr>
                      <a:xfrm>
                        <a:off x="0" y="0"/>
                        <a:ext cx="179705" cy="203835"/>
                      </a:xfrm>
                      <a:prstGeom prst="rect">
                        <a:avLst/>
                      </a:prstGeom>
                    </wps:spPr>
                    <wps:txbx>
                      <w:txbxContent>
                        <w:p w14:paraId="4D1CFF14" w14:textId="77777777" w:rsidR="00A92CEB" w:rsidRPr="005D1D8D" w:rsidRDefault="00AC2904">
                          <w:pPr>
                            <w:spacing w:line="306" w:lineRule="exact"/>
                            <w:ind w:left="60"/>
                            <w:rPr>
                              <w:rFonts w:ascii="Calibri"/>
                              <w:b/>
                              <w:sz w:val="28"/>
                            </w:rPr>
                          </w:pPr>
                          <w:r w:rsidRPr="005D1D8D">
                            <w:rPr>
                              <w:rFonts w:ascii="Calibri"/>
                              <w:b/>
                              <w:color w:val="FFFFFF"/>
                              <w:spacing w:val="-10"/>
                              <w:sz w:val="28"/>
                            </w:rPr>
                            <w:fldChar w:fldCharType="begin"/>
                          </w:r>
                          <w:r w:rsidRPr="005D1D8D">
                            <w:rPr>
                              <w:rFonts w:ascii="Calibri"/>
                              <w:b/>
                              <w:color w:val="FFFFFF"/>
                              <w:spacing w:val="-10"/>
                              <w:sz w:val="28"/>
                            </w:rPr>
                            <w:instrText xml:space="preserve"> PAGE </w:instrText>
                          </w:r>
                          <w:r w:rsidRPr="005D1D8D">
                            <w:rPr>
                              <w:rFonts w:ascii="Calibri"/>
                              <w:b/>
                              <w:color w:val="FFFFFF"/>
                              <w:spacing w:val="-10"/>
                              <w:sz w:val="28"/>
                            </w:rPr>
                            <w:fldChar w:fldCharType="separate"/>
                          </w:r>
                          <w:r w:rsidRPr="005D1D8D">
                            <w:rPr>
                              <w:rFonts w:ascii="Calibri"/>
                              <w:b/>
                              <w:color w:val="FFFFFF"/>
                              <w:spacing w:val="-10"/>
                              <w:sz w:val="28"/>
                            </w:rPr>
                            <w:t>6</w:t>
                          </w:r>
                          <w:r w:rsidRPr="005D1D8D">
                            <w:rPr>
                              <w:rFonts w:ascii="Calibri"/>
                              <w:b/>
                              <w:color w:val="FFFFFF"/>
                              <w:spacing w:val="-10"/>
                              <w:sz w:val="28"/>
                            </w:rPr>
                            <w:fldChar w:fldCharType="end"/>
                          </w:r>
                        </w:p>
                      </w:txbxContent>
                    </wps:txbx>
                    <wps:bodyPr wrap="square" lIns="0" tIns="0" rIns="0" bIns="0" rtlCol="0">
                      <a:noAutofit/>
                    </wps:bodyPr>
                  </wps:wsp>
                </a:graphicData>
              </a:graphic>
            </wp:anchor>
          </w:drawing>
        </mc:Choice>
        <mc:Fallback>
          <w:pict>
            <v:shapetype w14:anchorId="1EBDF1C2" id="_x0000_t202" coordsize="21600,21600" o:spt="202" path="m,l,21600r21600,l21600,xe">
              <v:stroke joinstyle="miter"/>
              <v:path gradientshapeok="t" o:connecttype="rect"/>
            </v:shapetype>
            <v:shape id="Textbox 105" o:spid="_x0000_s1040" type="#_x0000_t202" style="position:absolute;margin-left:565.9pt;margin-top:806.25pt;width:14.15pt;height:16.05pt;z-index:-251666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" filled="f" stroked="f">
              <v:textbox inset="0,0,0,0">
                <w:txbxContent>
                  <w:p w14:paraId="4D1CFF14" w14:textId="77777777" w:rsidR="00A92CEB" w:rsidRPr="005D1D8D" w:rsidRDefault="00AC2904">
                    <w:pPr>
                      <w:spacing w:line="306" w:lineRule="exact"/>
                      <w:ind w:left="60"/>
                      <w:rPr>
                        <w:rFonts w:ascii="Calibri"/>
                        <w:b/>
                        <w:sz w:val="28"/>
                      </w:rPr>
                    </w:pPr>
                    <w:r w:rsidRPr="005D1D8D">
                      <w:rPr>
                        <w:rFonts w:ascii="Calibri"/>
                        <w:b/>
                        <w:color w:val="FFFFFF"/>
                        <w:spacing w:val="-10"/>
                        <w:sz w:val="28"/>
                      </w:rPr>
                      <w:fldChar w:fldCharType="begin"/>
                    </w:r>
                    <w:r w:rsidRPr="005D1D8D">
                      <w:rPr>
                        <w:rFonts w:ascii="Calibri"/>
                        <w:b/>
                        <w:color w:val="FFFFFF"/>
                        <w:spacing w:val="-10"/>
                        <w:sz w:val="28"/>
                      </w:rPr>
                      <w:instrText xml:space="preserve"> PAGE </w:instrText>
                    </w:r>
                    <w:r w:rsidRPr="005D1D8D">
                      <w:rPr>
                        <w:rFonts w:ascii="Calibri"/>
                        <w:b/>
                        <w:color w:val="FFFFFF"/>
                        <w:spacing w:val="-10"/>
                        <w:sz w:val="28"/>
                      </w:rPr>
                      <w:fldChar w:fldCharType="separate"/>
                    </w:r>
                    <w:r w:rsidRPr="005D1D8D">
                      <w:rPr>
                        <w:rFonts w:ascii="Calibri"/>
                        <w:b/>
                        <w:color w:val="FFFFFF"/>
                        <w:spacing w:val="-10"/>
                        <w:sz w:val="28"/>
                      </w:rPr>
                      <w:t>6</w:t>
                    </w:r>
                    <w:r w:rsidRPr="005D1D8D">
                      <w:rPr>
                        <w:rFonts w:ascii="Calibri"/>
                        <w:b/>
                        <w:color w:val="FFFFFF"/>
                        <w:spacing w:val="-10"/>
                        <w:sz w:val="28"/>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302C50" w14:textId="77777777" w:rsidR="00A92CEB" w:rsidRPr="005D1D8D" w:rsidRDefault="00AC2904">
    <w:pPr>
      <w:pStyle w:val="BodyText"/>
      <w:spacing w:line="14" w:lineRule="auto"/>
      <w:rPr>
        <w:sz w:val="20"/>
      </w:rPr>
    </w:pPr>
    <w:r w:rsidRPr="005D1D8D">
      <w:rPr>
        <w:noProof/>
      </w:rPr>
      <mc:AlternateContent>
        <mc:Choice Requires="wpg">
          <w:drawing>
            <wp:anchor distT="0" distB="0" distL="0" distR="0" simplePos="0" relativeHeight="251654144" behindDoc="1" locked="0" layoutInCell="1" allowOverlap="1" wp14:anchorId="50DB8C42" wp14:editId="137AE807">
              <wp:simplePos x="0" y="0"/>
              <wp:positionH relativeFrom="page">
                <wp:posOffset>0</wp:posOffset>
              </wp:positionH>
              <wp:positionV relativeFrom="page">
                <wp:posOffset>9775825</wp:posOffset>
              </wp:positionV>
              <wp:extent cx="7566025" cy="921385"/>
              <wp:effectExtent l="0" t="0" r="0" b="0"/>
              <wp:wrapNone/>
              <wp:docPr id="119" name="Group 119"/>
              <wp:cNvGraphicFramePr/>
              <a:graphic xmlns:a="http://schemas.openxmlformats.org/drawingml/2006/main">
                <a:graphicData uri="http://schemas.microsoft.com/office/word/2010/wordprocessingGroup">
                  <wpg:wgp>
                    <wpg:cNvGrpSpPr/>
                    <wpg:grpSpPr>
                      <a:xfrm>
                        <a:off x="0" y="0"/>
                        <a:ext cx="7566025" cy="921385"/>
                        <a:chOff x="0" y="0"/>
                        <a:chExt cx="7566025" cy="921385"/>
                      </a:xfrm>
                    </wpg:grpSpPr>
                    <wps:wsp>
                      <wps:cNvPr id="120" name="Graphic 120"/>
                      <wps:cNvSpPr/>
                      <wps:spPr>
                        <a:xfrm>
                          <a:off x="4531614" y="5397"/>
                          <a:ext cx="3028950" cy="910590"/>
                        </a:xfrm>
                        <a:custGeom>
                          <a:avLst/>
                          <a:gdLst/>
                          <a:ahLst/>
                          <a:cxnLst/>
                          <a:rect l="l" t="t" r="r" b="b"/>
                          <a:pathLst>
                            <a:path w="3028950" h="910590">
                              <a:moveTo>
                                <a:pt x="3028948" y="0"/>
                              </a:moveTo>
                              <a:lnTo>
                                <a:pt x="645413" y="0"/>
                              </a:lnTo>
                              <a:lnTo>
                                <a:pt x="597241" y="1770"/>
                              </a:lnTo>
                              <a:lnTo>
                                <a:pt x="550031" y="6997"/>
                              </a:lnTo>
                              <a:lnTo>
                                <a:pt x="503907" y="15556"/>
                              </a:lnTo>
                              <a:lnTo>
                                <a:pt x="458996" y="27324"/>
                              </a:lnTo>
                              <a:lnTo>
                                <a:pt x="415421" y="42173"/>
                              </a:lnTo>
                              <a:lnTo>
                                <a:pt x="373307" y="59981"/>
                              </a:lnTo>
                              <a:lnTo>
                                <a:pt x="332780" y="80622"/>
                              </a:lnTo>
                              <a:lnTo>
                                <a:pt x="293963" y="103972"/>
                              </a:lnTo>
                              <a:lnTo>
                                <a:pt x="256981" y="129905"/>
                              </a:lnTo>
                              <a:lnTo>
                                <a:pt x="221960" y="158297"/>
                              </a:lnTo>
                              <a:lnTo>
                                <a:pt x="189023" y="189023"/>
                              </a:lnTo>
                              <a:lnTo>
                                <a:pt x="158296" y="221959"/>
                              </a:lnTo>
                              <a:lnTo>
                                <a:pt x="129904" y="256979"/>
                              </a:lnTo>
                              <a:lnTo>
                                <a:pt x="103970" y="293958"/>
                              </a:lnTo>
                              <a:lnTo>
                                <a:pt x="80621" y="332773"/>
                              </a:lnTo>
                              <a:lnTo>
                                <a:pt x="59980" y="373298"/>
                              </a:lnTo>
                              <a:lnTo>
                                <a:pt x="42172" y="415409"/>
                              </a:lnTo>
                              <a:lnTo>
                                <a:pt x="27323" y="458980"/>
                              </a:lnTo>
                              <a:lnTo>
                                <a:pt x="15556" y="503887"/>
                              </a:lnTo>
                              <a:lnTo>
                                <a:pt x="6997" y="550005"/>
                              </a:lnTo>
                              <a:lnTo>
                                <a:pt x="1770" y="597209"/>
                              </a:lnTo>
                              <a:lnTo>
                                <a:pt x="0" y="645375"/>
                              </a:lnTo>
                              <a:lnTo>
                                <a:pt x="0" y="910563"/>
                              </a:lnTo>
                              <a:lnTo>
                                <a:pt x="3028948" y="910563"/>
                              </a:lnTo>
                              <a:lnTo>
                                <a:pt x="3028948" y="0"/>
                              </a:lnTo>
                              <a:close/>
                            </a:path>
                          </a:pathLst>
                        </a:custGeom>
                        <a:solidFill>
                          <a:srgbClr val="404143"/>
                        </a:solidFill>
                      </wps:spPr>
                      <wps:bodyPr wrap="square" lIns="0" tIns="0" rIns="0" bIns="0" rtlCol="0">
                        <a:noAutofit/>
                      </wps:bodyPr>
                    </wps:wsp>
                    <wps:wsp>
                      <wps:cNvPr id="121" name="Graphic 121"/>
                      <wps:cNvSpPr/>
                      <wps:spPr>
                        <a:xfrm>
                          <a:off x="4531614" y="5397"/>
                          <a:ext cx="3028950" cy="910590"/>
                        </a:xfrm>
                        <a:custGeom>
                          <a:avLst/>
                          <a:gdLst/>
                          <a:ahLst/>
                          <a:cxnLst/>
                          <a:rect l="l" t="t" r="r" b="b"/>
                          <a:pathLst>
                            <a:path w="3028950" h="910590">
                              <a:moveTo>
                                <a:pt x="0" y="910563"/>
                              </a:moveTo>
                              <a:lnTo>
                                <a:pt x="0" y="645375"/>
                              </a:lnTo>
                              <a:lnTo>
                                <a:pt x="1770" y="597209"/>
                              </a:lnTo>
                              <a:lnTo>
                                <a:pt x="6997" y="550005"/>
                              </a:lnTo>
                              <a:lnTo>
                                <a:pt x="15556" y="503887"/>
                              </a:lnTo>
                              <a:lnTo>
                                <a:pt x="27323" y="458980"/>
                              </a:lnTo>
                              <a:lnTo>
                                <a:pt x="42172" y="415409"/>
                              </a:lnTo>
                              <a:lnTo>
                                <a:pt x="59980" y="373298"/>
                              </a:lnTo>
                              <a:lnTo>
                                <a:pt x="80621" y="332773"/>
                              </a:lnTo>
                              <a:lnTo>
                                <a:pt x="103970" y="293958"/>
                              </a:lnTo>
                              <a:lnTo>
                                <a:pt x="129904" y="256979"/>
                              </a:lnTo>
                              <a:lnTo>
                                <a:pt x="158296" y="221959"/>
                              </a:lnTo>
                              <a:lnTo>
                                <a:pt x="189023" y="189023"/>
                              </a:lnTo>
                              <a:lnTo>
                                <a:pt x="221960" y="158297"/>
                              </a:lnTo>
                              <a:lnTo>
                                <a:pt x="256981" y="129905"/>
                              </a:lnTo>
                              <a:lnTo>
                                <a:pt x="293963" y="103972"/>
                              </a:lnTo>
                              <a:lnTo>
                                <a:pt x="332780" y="80622"/>
                              </a:lnTo>
                              <a:lnTo>
                                <a:pt x="373307" y="59981"/>
                              </a:lnTo>
                              <a:lnTo>
                                <a:pt x="415421" y="42173"/>
                              </a:lnTo>
                              <a:lnTo>
                                <a:pt x="458996" y="27324"/>
                              </a:lnTo>
                              <a:lnTo>
                                <a:pt x="503907" y="15556"/>
                              </a:lnTo>
                              <a:lnTo>
                                <a:pt x="550031" y="6997"/>
                              </a:lnTo>
                              <a:lnTo>
                                <a:pt x="597241" y="1770"/>
                              </a:lnTo>
                              <a:lnTo>
                                <a:pt x="645413" y="0"/>
                              </a:lnTo>
                              <a:lnTo>
                                <a:pt x="3028948" y="0"/>
                              </a:lnTo>
                            </a:path>
                          </a:pathLst>
                        </a:custGeom>
                        <a:ln w="10795">
                          <a:solidFill>
                            <a:srgbClr val="2E528F"/>
                          </a:solidFill>
                          <a:prstDash val="solid"/>
                        </a:ln>
                      </wps:spPr>
                      <wps:bodyPr wrap="square" lIns="0" tIns="0" rIns="0" bIns="0" rtlCol="0">
                        <a:noAutofit/>
                      </wps:bodyPr>
                    </wps:wsp>
                    <wps:wsp>
                      <wps:cNvPr id="122" name="Graphic 122"/>
                      <wps:cNvSpPr/>
                      <wps:spPr>
                        <a:xfrm>
                          <a:off x="0" y="167488"/>
                          <a:ext cx="7552055" cy="45720"/>
                        </a:xfrm>
                        <a:custGeom>
                          <a:avLst/>
                          <a:gdLst/>
                          <a:ahLst/>
                          <a:cxnLst/>
                          <a:rect l="l" t="t" r="r" b="b"/>
                          <a:pathLst>
                            <a:path w="7552055" h="45720">
                              <a:moveTo>
                                <a:pt x="7551813" y="0"/>
                              </a:moveTo>
                              <a:lnTo>
                                <a:pt x="0" y="0"/>
                              </a:lnTo>
                              <a:lnTo>
                                <a:pt x="0" y="45718"/>
                              </a:lnTo>
                              <a:lnTo>
                                <a:pt x="7551813" y="45718"/>
                              </a:lnTo>
                              <a:lnTo>
                                <a:pt x="7551813" y="0"/>
                              </a:lnTo>
                              <a:close/>
                            </a:path>
                          </a:pathLst>
                        </a:custGeom>
                        <a:solidFill>
                          <a:srgbClr val="FFFFFF"/>
                        </a:solidFill>
                      </wps:spPr>
                      <wps:bodyPr wrap="square" lIns="0" tIns="0" rIns="0" bIns="0" rtlCol="0">
                        <a:noAutofit/>
                      </wps:bodyPr>
                    </wps:wsp>
                    <wps:wsp>
                      <wps:cNvPr id="123" name="Graphic 123"/>
                      <wps:cNvSpPr/>
                      <wps:spPr>
                        <a:xfrm>
                          <a:off x="0" y="213207"/>
                          <a:ext cx="7560945" cy="702945"/>
                        </a:xfrm>
                        <a:custGeom>
                          <a:avLst/>
                          <a:gdLst/>
                          <a:ahLst/>
                          <a:cxnLst/>
                          <a:rect l="l" t="t" r="r" b="b"/>
                          <a:pathLst>
                            <a:path w="7560945" h="702945">
                              <a:moveTo>
                                <a:pt x="0" y="702754"/>
                              </a:moveTo>
                              <a:lnTo>
                                <a:pt x="7560564" y="702754"/>
                              </a:lnTo>
                              <a:lnTo>
                                <a:pt x="7560564" y="0"/>
                              </a:lnTo>
                              <a:lnTo>
                                <a:pt x="0" y="0"/>
                              </a:lnTo>
                              <a:lnTo>
                                <a:pt x="0" y="702754"/>
                              </a:lnTo>
                              <a:close/>
                            </a:path>
                          </a:pathLst>
                        </a:custGeom>
                        <a:solidFill>
                          <a:srgbClr val="007CC5"/>
                        </a:solidFill>
                      </wps:spPr>
                      <wps:bodyPr wrap="square" lIns="0" tIns="0" rIns="0" bIns="0" rtlCol="0">
                        <a:noAutofit/>
                      </wps:bodyPr>
                    </wps:wsp>
                    <wps:wsp>
                      <wps:cNvPr id="124" name="Graphic 124"/>
                      <wps:cNvSpPr/>
                      <wps:spPr>
                        <a:xfrm>
                          <a:off x="0" y="213906"/>
                          <a:ext cx="2420620" cy="702310"/>
                        </a:xfrm>
                        <a:custGeom>
                          <a:avLst/>
                          <a:gdLst/>
                          <a:ahLst/>
                          <a:cxnLst/>
                          <a:rect l="l" t="t" r="r" b="b"/>
                          <a:pathLst>
                            <a:path w="2420620" h="702310">
                              <a:moveTo>
                                <a:pt x="2420493" y="0"/>
                              </a:moveTo>
                              <a:lnTo>
                                <a:pt x="0" y="0"/>
                              </a:lnTo>
                              <a:lnTo>
                                <a:pt x="0" y="702055"/>
                              </a:lnTo>
                              <a:lnTo>
                                <a:pt x="1809670" y="702055"/>
                              </a:lnTo>
                              <a:lnTo>
                                <a:pt x="2420493" y="0"/>
                              </a:lnTo>
                              <a:close/>
                            </a:path>
                          </a:pathLst>
                        </a:custGeom>
                        <a:solidFill>
                          <a:srgbClr val="0066AD"/>
                        </a:solidFill>
                      </wps:spPr>
                      <wps:bodyPr wrap="square" lIns="0" tIns="0" rIns="0" bIns="0" rtlCol="0">
                        <a:noAutofit/>
                      </wps:bodyPr>
                    </wps:wsp>
                    <wps:wsp>
                      <wps:cNvPr id="125" name="Graphic 125"/>
                      <wps:cNvSpPr/>
                      <wps:spPr>
                        <a:xfrm>
                          <a:off x="0" y="213906"/>
                          <a:ext cx="2420620" cy="702310"/>
                        </a:xfrm>
                        <a:custGeom>
                          <a:avLst/>
                          <a:gdLst/>
                          <a:ahLst/>
                          <a:cxnLst/>
                          <a:rect l="l" t="t" r="r" b="b"/>
                          <a:pathLst>
                            <a:path w="2420620" h="702310">
                              <a:moveTo>
                                <a:pt x="2420493" y="0"/>
                              </a:moveTo>
                              <a:lnTo>
                                <a:pt x="1809670" y="702055"/>
                              </a:lnTo>
                            </a:path>
                            <a:path w="2420620" h="702310">
                              <a:moveTo>
                                <a:pt x="0" y="0"/>
                              </a:moveTo>
                              <a:lnTo>
                                <a:pt x="2420493" y="0"/>
                              </a:lnTo>
                            </a:path>
                          </a:pathLst>
                        </a:custGeom>
                        <a:ln w="10795">
                          <a:solidFill>
                            <a:srgbClr val="2E528F"/>
                          </a:solidFill>
                          <a:prstDash val="solid"/>
                        </a:ln>
                      </wps:spPr>
                      <wps:bodyPr wrap="square" lIns="0" tIns="0" rIns="0" bIns="0" rtlCol="0">
                        <a:noAutofit/>
                      </wps:bodyPr>
                    </wps:wsp>
                    <wps:wsp>
                      <wps:cNvPr id="126" name="Graphic 126"/>
                      <wps:cNvSpPr/>
                      <wps:spPr>
                        <a:xfrm>
                          <a:off x="0" y="213906"/>
                          <a:ext cx="1887220" cy="702310"/>
                        </a:xfrm>
                        <a:custGeom>
                          <a:avLst/>
                          <a:gdLst/>
                          <a:ahLst/>
                          <a:cxnLst/>
                          <a:rect l="l" t="t" r="r" b="b"/>
                          <a:pathLst>
                            <a:path w="1887220" h="702310">
                              <a:moveTo>
                                <a:pt x="1887093" y="0"/>
                              </a:moveTo>
                              <a:lnTo>
                                <a:pt x="0" y="0"/>
                              </a:lnTo>
                              <a:lnTo>
                                <a:pt x="0" y="702055"/>
                              </a:lnTo>
                              <a:lnTo>
                                <a:pt x="1276243" y="702055"/>
                              </a:lnTo>
                              <a:lnTo>
                                <a:pt x="1887093" y="0"/>
                              </a:lnTo>
                              <a:close/>
                            </a:path>
                          </a:pathLst>
                        </a:custGeom>
                        <a:solidFill>
                          <a:srgbClr val="0053A1"/>
                        </a:solidFill>
                      </wps:spPr>
                      <wps:bodyPr wrap="square" lIns="0" tIns="0" rIns="0" bIns="0" rtlCol="0">
                        <a:noAutofit/>
                      </wps:bodyPr>
                    </wps:wsp>
                    <wps:wsp>
                      <wps:cNvPr id="127" name="Graphic 127"/>
                      <wps:cNvSpPr/>
                      <wps:spPr>
                        <a:xfrm>
                          <a:off x="0" y="213906"/>
                          <a:ext cx="1887220" cy="702310"/>
                        </a:xfrm>
                        <a:custGeom>
                          <a:avLst/>
                          <a:gdLst/>
                          <a:ahLst/>
                          <a:cxnLst/>
                          <a:rect l="l" t="t" r="r" b="b"/>
                          <a:pathLst>
                            <a:path w="1887220" h="702310">
                              <a:moveTo>
                                <a:pt x="1887092" y="0"/>
                              </a:moveTo>
                              <a:lnTo>
                                <a:pt x="1276243" y="702055"/>
                              </a:lnTo>
                            </a:path>
                            <a:path w="1887220" h="702310">
                              <a:moveTo>
                                <a:pt x="0" y="0"/>
                              </a:moveTo>
                              <a:lnTo>
                                <a:pt x="1887092" y="0"/>
                              </a:lnTo>
                            </a:path>
                          </a:pathLst>
                        </a:custGeom>
                        <a:ln w="10795">
                          <a:solidFill>
                            <a:srgbClr val="2E528F"/>
                          </a:solidFill>
                          <a:prstDash val="solid"/>
                        </a:ln>
                      </wps:spPr>
                      <wps:bodyPr wrap="square" lIns="0" tIns="0" rIns="0" bIns="0" rtlCol="0">
                        <a:noAutofit/>
                      </wps:bodyPr>
                    </wps:wsp>
                    <pic:pic xmlns:pic="http://schemas.openxmlformats.org/drawingml/2006/picture">
                      <pic:nvPicPr>
                        <pic:cNvPr id="128" name="Image 128"/>
                        <pic:cNvPicPr/>
                      </pic:nvPicPr>
                      <pic:blipFill>
                        <a:blip r:embed="rId1" cstate="print"/>
                        <a:stretch>
                          <a:fillRect/>
                        </a:stretch>
                      </pic:blipFill>
                      <pic:spPr>
                        <a:xfrm>
                          <a:off x="7007352" y="350558"/>
                          <a:ext cx="461022" cy="415302"/>
                        </a:xfrm>
                        <a:prstGeom prst="rect">
                          <a:avLst/>
                        </a:prstGeom>
                      </pic:spPr>
                    </pic:pic>
                  </wpg:wgp>
                </a:graphicData>
              </a:graphic>
            </wp:anchor>
          </w:drawing>
        </mc:Choice>
        <mc:Fallback>
          <w:pict>
            <v:group w14:anchorId="63B75042" id="Group 119" o:spid="_x0000_s1026" style="position:absolute;margin-left:0;margin-top:769.75pt;width:595.75pt;height:72.55pt;z-index:-251662336;mso-wrap-distance-left:0;mso-wrap-distance-right:0;mso-position-horizontal-relative:page;mso-position-vertical-relative:page" coordsize="75660,9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">
              <v:shape id="Graphic 120" o:spid="_x0000_s1027" style="position:absolute;left:45316;top:53;width:30289;height:9106;visibility:visible;mso-wrap-style:square;v-text-anchor:top" coordsize="3028950,91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" path="m3028948,l645413,,597241,1770,550031,6997r-46124,8559l458996,27324,415421,42173,373307,59981,332780,80622r-38817,23350l256981,129905r-35021,28392l189023,189023r-30727,32936l129904,256979r-25934,36979l80621,332773,59980,373298,42172,415409,27323,458980,15556,503887,6997,550005,1770,597209,,645375,,910563r3028948,l3028948,xe" fillcolor="#404143" stroked="f">
                <v:path arrowok="t"/>
              </v:shape>
              <v:shape id="Graphic 121" o:spid="_x0000_s1028" style="position:absolute;left:45316;top:53;width:30289;height:9106;visibility:visible;mso-wrap-style:square;v-text-anchor:top" coordsize="3028950,91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" path="m,910563l,645375,1770,597209,6997,550005r8559,-46118l27323,458980,42172,415409,59980,373298,80621,332773r23349,-38815l129904,256979r28392,-35020l189023,189023r32937,-30726l256981,129905r36982,-25933l332780,80622,373307,59981,415421,42173,458996,27324,503907,15556,550031,6997,597241,1770,645413,,3028948,e" filled="f" strokecolor="#2e528f" strokeweight=".85pt">
                <v:path arrowok="t"/>
              </v:shape>
              <v:shape id="Graphic 122" o:spid="_x0000_s1029" style="position:absolute;top:1674;width:75520;height:458;visibility:visible;mso-wrap-style:square;v-text-anchor:top" coordsize="755205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" path="m7551813,l,,,45718r7551813,l7551813,xe" stroked="f">
                <v:path arrowok="t"/>
              </v:shape>
              <v:shape id="Graphic 123" o:spid="_x0000_s1030" style="position:absolute;top:2132;width:75609;height:7029;visibility:visible;mso-wrap-style:square;v-text-anchor:top" coordsize="7560945,70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" path="m,702754r7560564,l7560564,,,,,702754xe" fillcolor="#007cc5" stroked="f">
                <v:path arrowok="t"/>
              </v:shape>
              <v:shape id="Graphic 124" o:spid="_x0000_s1031" style="position:absolute;top:2139;width:24206;height:7023;visibility:visible;mso-wrap-style:square;v-text-anchor:top" coordsize="2420620,70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" path="m2420493,l,,,702055r1809670,l2420493,xe" fillcolor="#0066ad" stroked="f">
                <v:path arrowok="t"/>
              </v:shape>
              <v:shape id="Graphic 125" o:spid="_x0000_s1032" style="position:absolute;top:2139;width:24206;height:7023;visibility:visible;mso-wrap-style:square;v-text-anchor:top" coordsize="2420620,70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" path="m2420493,l1809670,702055em,l2420493,e" filled="f" strokecolor="#2e528f" strokeweight=".85pt">
                <v:path arrowok="t"/>
              </v:shape>
              <v:shape id="Graphic 126" o:spid="_x0000_s1033" style="position:absolute;top:2139;width:18872;height:7023;visibility:visible;mso-wrap-style:square;v-text-anchor:top" coordsize="1887220,70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" path="m1887093,l,,,702055r1276243,l1887093,xe" fillcolor="#0053a1" stroked="f">
                <v:path arrowok="t"/>
              </v:shape>
              <v:shape id="Graphic 127" o:spid="_x0000_s1034" style="position:absolute;top:2139;width:18872;height:7023;visibility:visible;mso-wrap-style:square;v-text-anchor:top" coordsize="1887220,70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" path="m1887092,l1276243,702055em,l1887092,e" filled="f" strokecolor="#2e528f" strokeweight=".85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28" o:spid="_x0000_s1035" type="#_x0000_t75" style="position:absolute;left:70073;top:3505;width:4610;height:4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">
                <v:imagedata r:id="rId2" o:title=""/>
              </v:shape>
              <w10:wrap anchorx="page" anchory="page"/>
            </v:group>
          </w:pict>
        </mc:Fallback>
      </mc:AlternateContent>
    </w:r>
    <w:r w:rsidRPr="005D1D8D">
      <w:rPr>
        <w:noProof/>
      </w:rPr>
      <mc:AlternateContent>
        <mc:Choice Requires="wps">
          <w:drawing>
            <wp:anchor distT="0" distB="0" distL="0" distR="0" simplePos="0" relativeHeight="251655168" behindDoc="1" locked="0" layoutInCell="1" allowOverlap="1" wp14:anchorId="5AF464AE" wp14:editId="6D2414E7">
              <wp:simplePos x="0" y="0"/>
              <wp:positionH relativeFrom="page">
                <wp:posOffset>7186930</wp:posOffset>
              </wp:positionH>
              <wp:positionV relativeFrom="page">
                <wp:posOffset>10239375</wp:posOffset>
              </wp:positionV>
              <wp:extent cx="179705" cy="203835"/>
              <wp:effectExtent l="0" t="0" r="0" b="0"/>
              <wp:wrapNone/>
              <wp:docPr id="129" name="Textbox 129"/>
              <wp:cNvGraphicFramePr/>
              <a:graphic xmlns:a="http://schemas.openxmlformats.org/drawingml/2006/main">
                <a:graphicData uri="http://schemas.microsoft.com/office/word/2010/wordprocessingShape">
                  <wps:wsp>
                    <wps:cNvSpPr txBox="1"/>
                    <wps:spPr>
                      <a:xfrm>
                        <a:off x="0" y="0"/>
                        <a:ext cx="179705" cy="203835"/>
                      </a:xfrm>
                      <a:prstGeom prst="rect">
                        <a:avLst/>
                      </a:prstGeom>
                    </wps:spPr>
                    <wps:txbx>
                      <w:txbxContent>
                        <w:p w14:paraId="1FEE5B31" w14:textId="77777777" w:rsidR="00A92CEB" w:rsidRPr="005D1D8D" w:rsidRDefault="00AC2904">
                          <w:pPr>
                            <w:spacing w:line="306" w:lineRule="exact"/>
                            <w:ind w:left="60"/>
                            <w:rPr>
                              <w:rFonts w:ascii="Calibri"/>
                              <w:b/>
                              <w:sz w:val="28"/>
                            </w:rPr>
                          </w:pPr>
                          <w:r w:rsidRPr="005D1D8D">
                            <w:rPr>
                              <w:rFonts w:ascii="Calibri"/>
                              <w:b/>
                              <w:color w:val="FFFFFF"/>
                              <w:spacing w:val="-10"/>
                              <w:sz w:val="28"/>
                            </w:rPr>
                            <w:fldChar w:fldCharType="begin"/>
                          </w:r>
                          <w:r w:rsidRPr="005D1D8D">
                            <w:rPr>
                              <w:rFonts w:ascii="Calibri"/>
                              <w:b/>
                              <w:color w:val="FFFFFF"/>
                              <w:spacing w:val="-10"/>
                              <w:sz w:val="28"/>
                            </w:rPr>
                            <w:instrText xml:space="preserve"> PAGE </w:instrText>
                          </w:r>
                          <w:r w:rsidRPr="005D1D8D">
                            <w:rPr>
                              <w:rFonts w:ascii="Calibri"/>
                              <w:b/>
                              <w:color w:val="FFFFFF"/>
                              <w:spacing w:val="-10"/>
                              <w:sz w:val="28"/>
                            </w:rPr>
                            <w:fldChar w:fldCharType="separate"/>
                          </w:r>
                          <w:r w:rsidRPr="005D1D8D">
                            <w:rPr>
                              <w:rFonts w:ascii="Calibri"/>
                              <w:b/>
                              <w:color w:val="FFFFFF"/>
                              <w:spacing w:val="-10"/>
                              <w:sz w:val="28"/>
                            </w:rPr>
                            <w:t>7</w:t>
                          </w:r>
                          <w:r w:rsidRPr="005D1D8D">
                            <w:rPr>
                              <w:rFonts w:ascii="Calibri"/>
                              <w:b/>
                              <w:color w:val="FFFFFF"/>
                              <w:spacing w:val="-10"/>
                              <w:sz w:val="28"/>
                            </w:rPr>
                            <w:fldChar w:fldCharType="end"/>
                          </w:r>
                        </w:p>
                      </w:txbxContent>
                    </wps:txbx>
                    <wps:bodyPr wrap="square" lIns="0" tIns="0" rIns="0" bIns="0" rtlCol="0">
                      <a:noAutofit/>
                    </wps:bodyPr>
                  </wps:wsp>
                </a:graphicData>
              </a:graphic>
            </wp:anchor>
          </w:drawing>
        </mc:Choice>
        <mc:Fallback>
          <w:pict>
            <v:shapetype w14:anchorId="5AF464AE" id="_x0000_t202" coordsize="21600,21600" o:spt="202" path="m,l,21600r21600,l21600,xe">
              <v:stroke joinstyle="miter"/>
              <v:path gradientshapeok="t" o:connecttype="rect"/>
            </v:shapetype>
            <v:shape id="Textbox 129" o:spid="_x0000_s1042" type="#_x0000_t202" style="position:absolute;margin-left:565.9pt;margin-top:806.25pt;width:14.15pt;height:16.05pt;z-index:-251661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" filled="f" stroked="f">
              <v:textbox inset="0,0,0,0">
                <w:txbxContent>
                  <w:p w14:paraId="1FEE5B31" w14:textId="77777777" w:rsidR="00A92CEB" w:rsidRPr="005D1D8D" w:rsidRDefault="00AC2904">
                    <w:pPr>
                      <w:spacing w:line="306" w:lineRule="exact"/>
                      <w:ind w:left="60"/>
                      <w:rPr>
                        <w:rFonts w:ascii="Calibri"/>
                        <w:b/>
                        <w:sz w:val="28"/>
                      </w:rPr>
                    </w:pPr>
                    <w:r w:rsidRPr="005D1D8D">
                      <w:rPr>
                        <w:rFonts w:ascii="Calibri"/>
                        <w:b/>
                        <w:color w:val="FFFFFF"/>
                        <w:spacing w:val="-10"/>
                        <w:sz w:val="28"/>
                      </w:rPr>
                      <w:fldChar w:fldCharType="begin"/>
                    </w:r>
                    <w:r w:rsidRPr="005D1D8D">
                      <w:rPr>
                        <w:rFonts w:ascii="Calibri"/>
                        <w:b/>
                        <w:color w:val="FFFFFF"/>
                        <w:spacing w:val="-10"/>
                        <w:sz w:val="28"/>
                      </w:rPr>
                      <w:instrText xml:space="preserve"> PAGE </w:instrText>
                    </w:r>
                    <w:r w:rsidRPr="005D1D8D">
                      <w:rPr>
                        <w:rFonts w:ascii="Calibri"/>
                        <w:b/>
                        <w:color w:val="FFFFFF"/>
                        <w:spacing w:val="-10"/>
                        <w:sz w:val="28"/>
                      </w:rPr>
                      <w:fldChar w:fldCharType="separate"/>
                    </w:r>
                    <w:r w:rsidRPr="005D1D8D">
                      <w:rPr>
                        <w:rFonts w:ascii="Calibri"/>
                        <w:b/>
                        <w:color w:val="FFFFFF"/>
                        <w:spacing w:val="-10"/>
                        <w:sz w:val="28"/>
                      </w:rPr>
                      <w:t>7</w:t>
                    </w:r>
                    <w:r w:rsidRPr="005D1D8D">
                      <w:rPr>
                        <w:rFonts w:ascii="Calibri"/>
                        <w:b/>
                        <w:color w:val="FFFFFF"/>
                        <w:spacing w:val="-10"/>
                        <w:sz w:val="28"/>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088E89" w14:textId="77777777" w:rsidR="00A92CEB" w:rsidRPr="005D1D8D" w:rsidRDefault="00AC2904">
    <w:pPr>
      <w:pStyle w:val="BodyText"/>
      <w:spacing w:line="14" w:lineRule="auto"/>
      <w:rPr>
        <w:sz w:val="20"/>
      </w:rPr>
    </w:pPr>
    <w:r w:rsidRPr="005D1D8D">
      <w:rPr>
        <w:noProof/>
      </w:rPr>
      <mc:AlternateContent>
        <mc:Choice Requires="wpg">
          <w:drawing>
            <wp:anchor distT="0" distB="0" distL="0" distR="0" simplePos="0" relativeHeight="251659264" behindDoc="1" locked="0" layoutInCell="1" allowOverlap="1" wp14:anchorId="6B1AF11D" wp14:editId="05B66508">
              <wp:simplePos x="0" y="0"/>
              <wp:positionH relativeFrom="page">
                <wp:posOffset>0</wp:posOffset>
              </wp:positionH>
              <wp:positionV relativeFrom="page">
                <wp:posOffset>9775825</wp:posOffset>
              </wp:positionV>
              <wp:extent cx="7566025" cy="921385"/>
              <wp:effectExtent l="0" t="0" r="0" b="0"/>
              <wp:wrapNone/>
              <wp:docPr id="144" name="Group 144"/>
              <wp:cNvGraphicFramePr/>
              <a:graphic xmlns:a="http://schemas.openxmlformats.org/drawingml/2006/main">
                <a:graphicData uri="http://schemas.microsoft.com/office/word/2010/wordprocessingGroup">
                  <wpg:wgp>
                    <wpg:cNvGrpSpPr/>
                    <wpg:grpSpPr>
                      <a:xfrm>
                        <a:off x="0" y="0"/>
                        <a:ext cx="7566025" cy="921385"/>
                        <a:chOff x="0" y="0"/>
                        <a:chExt cx="7566025" cy="921385"/>
                      </a:xfrm>
                    </wpg:grpSpPr>
                    <wps:wsp>
                      <wps:cNvPr id="145" name="Graphic 145"/>
                      <wps:cNvSpPr/>
                      <wps:spPr>
                        <a:xfrm>
                          <a:off x="4531614" y="5397"/>
                          <a:ext cx="3028950" cy="910590"/>
                        </a:xfrm>
                        <a:custGeom>
                          <a:avLst/>
                          <a:gdLst/>
                          <a:ahLst/>
                          <a:cxnLst/>
                          <a:rect l="l" t="t" r="r" b="b"/>
                          <a:pathLst>
                            <a:path w="3028950" h="910590">
                              <a:moveTo>
                                <a:pt x="3028948" y="0"/>
                              </a:moveTo>
                              <a:lnTo>
                                <a:pt x="645413" y="0"/>
                              </a:lnTo>
                              <a:lnTo>
                                <a:pt x="597241" y="1770"/>
                              </a:lnTo>
                              <a:lnTo>
                                <a:pt x="550031" y="6997"/>
                              </a:lnTo>
                              <a:lnTo>
                                <a:pt x="503907" y="15556"/>
                              </a:lnTo>
                              <a:lnTo>
                                <a:pt x="458996" y="27324"/>
                              </a:lnTo>
                              <a:lnTo>
                                <a:pt x="415421" y="42173"/>
                              </a:lnTo>
                              <a:lnTo>
                                <a:pt x="373307" y="59981"/>
                              </a:lnTo>
                              <a:lnTo>
                                <a:pt x="332780" y="80622"/>
                              </a:lnTo>
                              <a:lnTo>
                                <a:pt x="293963" y="103972"/>
                              </a:lnTo>
                              <a:lnTo>
                                <a:pt x="256981" y="129905"/>
                              </a:lnTo>
                              <a:lnTo>
                                <a:pt x="221960" y="158297"/>
                              </a:lnTo>
                              <a:lnTo>
                                <a:pt x="189023" y="189023"/>
                              </a:lnTo>
                              <a:lnTo>
                                <a:pt x="158296" y="221959"/>
                              </a:lnTo>
                              <a:lnTo>
                                <a:pt x="129904" y="256979"/>
                              </a:lnTo>
                              <a:lnTo>
                                <a:pt x="103970" y="293958"/>
                              </a:lnTo>
                              <a:lnTo>
                                <a:pt x="80621" y="332773"/>
                              </a:lnTo>
                              <a:lnTo>
                                <a:pt x="59980" y="373298"/>
                              </a:lnTo>
                              <a:lnTo>
                                <a:pt x="42172" y="415409"/>
                              </a:lnTo>
                              <a:lnTo>
                                <a:pt x="27323" y="458980"/>
                              </a:lnTo>
                              <a:lnTo>
                                <a:pt x="15556" y="503887"/>
                              </a:lnTo>
                              <a:lnTo>
                                <a:pt x="6997" y="550005"/>
                              </a:lnTo>
                              <a:lnTo>
                                <a:pt x="1770" y="597209"/>
                              </a:lnTo>
                              <a:lnTo>
                                <a:pt x="0" y="645375"/>
                              </a:lnTo>
                              <a:lnTo>
                                <a:pt x="0" y="910563"/>
                              </a:lnTo>
                              <a:lnTo>
                                <a:pt x="3028948" y="910563"/>
                              </a:lnTo>
                              <a:lnTo>
                                <a:pt x="3028948" y="0"/>
                              </a:lnTo>
                              <a:close/>
                            </a:path>
                          </a:pathLst>
                        </a:custGeom>
                        <a:solidFill>
                          <a:srgbClr val="404143"/>
                        </a:solidFill>
                      </wps:spPr>
                      <wps:bodyPr wrap="square" lIns="0" tIns="0" rIns="0" bIns="0" rtlCol="0">
                        <a:noAutofit/>
                      </wps:bodyPr>
                    </wps:wsp>
                    <wps:wsp>
                      <wps:cNvPr id="146" name="Graphic 146"/>
                      <wps:cNvSpPr/>
                      <wps:spPr>
                        <a:xfrm>
                          <a:off x="4531614" y="5397"/>
                          <a:ext cx="3028950" cy="910590"/>
                        </a:xfrm>
                        <a:custGeom>
                          <a:avLst/>
                          <a:gdLst/>
                          <a:ahLst/>
                          <a:cxnLst/>
                          <a:rect l="l" t="t" r="r" b="b"/>
                          <a:pathLst>
                            <a:path w="3028950" h="910590">
                              <a:moveTo>
                                <a:pt x="0" y="910563"/>
                              </a:moveTo>
                              <a:lnTo>
                                <a:pt x="0" y="645375"/>
                              </a:lnTo>
                              <a:lnTo>
                                <a:pt x="1770" y="597209"/>
                              </a:lnTo>
                              <a:lnTo>
                                <a:pt x="6997" y="550005"/>
                              </a:lnTo>
                              <a:lnTo>
                                <a:pt x="15556" y="503887"/>
                              </a:lnTo>
                              <a:lnTo>
                                <a:pt x="27323" y="458980"/>
                              </a:lnTo>
                              <a:lnTo>
                                <a:pt x="42172" y="415409"/>
                              </a:lnTo>
                              <a:lnTo>
                                <a:pt x="59980" y="373298"/>
                              </a:lnTo>
                              <a:lnTo>
                                <a:pt x="80621" y="332773"/>
                              </a:lnTo>
                              <a:lnTo>
                                <a:pt x="103970" y="293958"/>
                              </a:lnTo>
                              <a:lnTo>
                                <a:pt x="129904" y="256979"/>
                              </a:lnTo>
                              <a:lnTo>
                                <a:pt x="158296" y="221959"/>
                              </a:lnTo>
                              <a:lnTo>
                                <a:pt x="189023" y="189023"/>
                              </a:lnTo>
                              <a:lnTo>
                                <a:pt x="221960" y="158297"/>
                              </a:lnTo>
                              <a:lnTo>
                                <a:pt x="256981" y="129905"/>
                              </a:lnTo>
                              <a:lnTo>
                                <a:pt x="293963" y="103972"/>
                              </a:lnTo>
                              <a:lnTo>
                                <a:pt x="332780" y="80622"/>
                              </a:lnTo>
                              <a:lnTo>
                                <a:pt x="373307" y="59981"/>
                              </a:lnTo>
                              <a:lnTo>
                                <a:pt x="415421" y="42173"/>
                              </a:lnTo>
                              <a:lnTo>
                                <a:pt x="458996" y="27324"/>
                              </a:lnTo>
                              <a:lnTo>
                                <a:pt x="503907" y="15556"/>
                              </a:lnTo>
                              <a:lnTo>
                                <a:pt x="550031" y="6997"/>
                              </a:lnTo>
                              <a:lnTo>
                                <a:pt x="597241" y="1770"/>
                              </a:lnTo>
                              <a:lnTo>
                                <a:pt x="645413" y="0"/>
                              </a:lnTo>
                              <a:lnTo>
                                <a:pt x="3028948" y="0"/>
                              </a:lnTo>
                            </a:path>
                          </a:pathLst>
                        </a:custGeom>
                        <a:ln w="10795">
                          <a:solidFill>
                            <a:srgbClr val="2E528F"/>
                          </a:solidFill>
                          <a:prstDash val="solid"/>
                        </a:ln>
                      </wps:spPr>
                      <wps:bodyPr wrap="square" lIns="0" tIns="0" rIns="0" bIns="0" rtlCol="0">
                        <a:noAutofit/>
                      </wps:bodyPr>
                    </wps:wsp>
                    <wps:wsp>
                      <wps:cNvPr id="147" name="Graphic 147"/>
                      <wps:cNvSpPr/>
                      <wps:spPr>
                        <a:xfrm>
                          <a:off x="0" y="167488"/>
                          <a:ext cx="7552055" cy="45720"/>
                        </a:xfrm>
                        <a:custGeom>
                          <a:avLst/>
                          <a:gdLst/>
                          <a:ahLst/>
                          <a:cxnLst/>
                          <a:rect l="l" t="t" r="r" b="b"/>
                          <a:pathLst>
                            <a:path w="7552055" h="45720">
                              <a:moveTo>
                                <a:pt x="7551813" y="0"/>
                              </a:moveTo>
                              <a:lnTo>
                                <a:pt x="0" y="0"/>
                              </a:lnTo>
                              <a:lnTo>
                                <a:pt x="0" y="45718"/>
                              </a:lnTo>
                              <a:lnTo>
                                <a:pt x="7551813" y="45718"/>
                              </a:lnTo>
                              <a:lnTo>
                                <a:pt x="7551813" y="0"/>
                              </a:lnTo>
                              <a:close/>
                            </a:path>
                          </a:pathLst>
                        </a:custGeom>
                        <a:solidFill>
                          <a:srgbClr val="FFFFFF"/>
                        </a:solidFill>
                      </wps:spPr>
                      <wps:bodyPr wrap="square" lIns="0" tIns="0" rIns="0" bIns="0" rtlCol="0">
                        <a:noAutofit/>
                      </wps:bodyPr>
                    </wps:wsp>
                    <wps:wsp>
                      <wps:cNvPr id="148" name="Graphic 148"/>
                      <wps:cNvSpPr/>
                      <wps:spPr>
                        <a:xfrm>
                          <a:off x="0" y="213207"/>
                          <a:ext cx="7560945" cy="702945"/>
                        </a:xfrm>
                        <a:custGeom>
                          <a:avLst/>
                          <a:gdLst/>
                          <a:ahLst/>
                          <a:cxnLst/>
                          <a:rect l="l" t="t" r="r" b="b"/>
                          <a:pathLst>
                            <a:path w="7560945" h="702945">
                              <a:moveTo>
                                <a:pt x="0" y="702754"/>
                              </a:moveTo>
                              <a:lnTo>
                                <a:pt x="7560564" y="702754"/>
                              </a:lnTo>
                              <a:lnTo>
                                <a:pt x="7560564" y="0"/>
                              </a:lnTo>
                              <a:lnTo>
                                <a:pt x="0" y="0"/>
                              </a:lnTo>
                              <a:lnTo>
                                <a:pt x="0" y="702754"/>
                              </a:lnTo>
                              <a:close/>
                            </a:path>
                          </a:pathLst>
                        </a:custGeom>
                        <a:solidFill>
                          <a:srgbClr val="007CC5"/>
                        </a:solidFill>
                      </wps:spPr>
                      <wps:bodyPr wrap="square" lIns="0" tIns="0" rIns="0" bIns="0" rtlCol="0">
                        <a:noAutofit/>
                      </wps:bodyPr>
                    </wps:wsp>
                    <wps:wsp>
                      <wps:cNvPr id="149" name="Graphic 149"/>
                      <wps:cNvSpPr/>
                      <wps:spPr>
                        <a:xfrm>
                          <a:off x="0" y="213906"/>
                          <a:ext cx="2420620" cy="702310"/>
                        </a:xfrm>
                        <a:custGeom>
                          <a:avLst/>
                          <a:gdLst/>
                          <a:ahLst/>
                          <a:cxnLst/>
                          <a:rect l="l" t="t" r="r" b="b"/>
                          <a:pathLst>
                            <a:path w="2420620" h="702310">
                              <a:moveTo>
                                <a:pt x="2420493" y="0"/>
                              </a:moveTo>
                              <a:lnTo>
                                <a:pt x="0" y="0"/>
                              </a:lnTo>
                              <a:lnTo>
                                <a:pt x="0" y="702055"/>
                              </a:lnTo>
                              <a:lnTo>
                                <a:pt x="1809670" y="702055"/>
                              </a:lnTo>
                              <a:lnTo>
                                <a:pt x="2420493" y="0"/>
                              </a:lnTo>
                              <a:close/>
                            </a:path>
                          </a:pathLst>
                        </a:custGeom>
                        <a:solidFill>
                          <a:srgbClr val="0066AD"/>
                        </a:solidFill>
                      </wps:spPr>
                      <wps:bodyPr wrap="square" lIns="0" tIns="0" rIns="0" bIns="0" rtlCol="0">
                        <a:noAutofit/>
                      </wps:bodyPr>
                    </wps:wsp>
                    <wps:wsp>
                      <wps:cNvPr id="150" name="Graphic 150"/>
                      <wps:cNvSpPr/>
                      <wps:spPr>
                        <a:xfrm>
                          <a:off x="0" y="213906"/>
                          <a:ext cx="2420620" cy="702310"/>
                        </a:xfrm>
                        <a:custGeom>
                          <a:avLst/>
                          <a:gdLst/>
                          <a:ahLst/>
                          <a:cxnLst/>
                          <a:rect l="l" t="t" r="r" b="b"/>
                          <a:pathLst>
                            <a:path w="2420620" h="702310">
                              <a:moveTo>
                                <a:pt x="2420493" y="0"/>
                              </a:moveTo>
                              <a:lnTo>
                                <a:pt x="1809670" y="702055"/>
                              </a:lnTo>
                            </a:path>
                            <a:path w="2420620" h="702310">
                              <a:moveTo>
                                <a:pt x="0" y="0"/>
                              </a:moveTo>
                              <a:lnTo>
                                <a:pt x="2420493" y="0"/>
                              </a:lnTo>
                            </a:path>
                          </a:pathLst>
                        </a:custGeom>
                        <a:ln w="10795">
                          <a:solidFill>
                            <a:srgbClr val="2E528F"/>
                          </a:solidFill>
                          <a:prstDash val="solid"/>
                        </a:ln>
                      </wps:spPr>
                      <wps:bodyPr wrap="square" lIns="0" tIns="0" rIns="0" bIns="0" rtlCol="0">
                        <a:noAutofit/>
                      </wps:bodyPr>
                    </wps:wsp>
                    <wps:wsp>
                      <wps:cNvPr id="151" name="Graphic 151"/>
                      <wps:cNvSpPr/>
                      <wps:spPr>
                        <a:xfrm>
                          <a:off x="0" y="213906"/>
                          <a:ext cx="1887220" cy="702310"/>
                        </a:xfrm>
                        <a:custGeom>
                          <a:avLst/>
                          <a:gdLst/>
                          <a:ahLst/>
                          <a:cxnLst/>
                          <a:rect l="l" t="t" r="r" b="b"/>
                          <a:pathLst>
                            <a:path w="1887220" h="702310">
                              <a:moveTo>
                                <a:pt x="1887093" y="0"/>
                              </a:moveTo>
                              <a:lnTo>
                                <a:pt x="0" y="0"/>
                              </a:lnTo>
                              <a:lnTo>
                                <a:pt x="0" y="702055"/>
                              </a:lnTo>
                              <a:lnTo>
                                <a:pt x="1276243" y="702055"/>
                              </a:lnTo>
                              <a:lnTo>
                                <a:pt x="1887093" y="0"/>
                              </a:lnTo>
                              <a:close/>
                            </a:path>
                          </a:pathLst>
                        </a:custGeom>
                        <a:solidFill>
                          <a:srgbClr val="0053A1"/>
                        </a:solidFill>
                      </wps:spPr>
                      <wps:bodyPr wrap="square" lIns="0" tIns="0" rIns="0" bIns="0" rtlCol="0">
                        <a:noAutofit/>
                      </wps:bodyPr>
                    </wps:wsp>
                    <wps:wsp>
                      <wps:cNvPr id="152" name="Graphic 152"/>
                      <wps:cNvSpPr/>
                      <wps:spPr>
                        <a:xfrm>
                          <a:off x="0" y="213906"/>
                          <a:ext cx="1887220" cy="702310"/>
                        </a:xfrm>
                        <a:custGeom>
                          <a:avLst/>
                          <a:gdLst/>
                          <a:ahLst/>
                          <a:cxnLst/>
                          <a:rect l="l" t="t" r="r" b="b"/>
                          <a:pathLst>
                            <a:path w="1887220" h="702310">
                              <a:moveTo>
                                <a:pt x="1887092" y="0"/>
                              </a:moveTo>
                              <a:lnTo>
                                <a:pt x="1276243" y="702055"/>
                              </a:lnTo>
                            </a:path>
                            <a:path w="1887220" h="702310">
                              <a:moveTo>
                                <a:pt x="0" y="0"/>
                              </a:moveTo>
                              <a:lnTo>
                                <a:pt x="1887092" y="0"/>
                              </a:lnTo>
                            </a:path>
                          </a:pathLst>
                        </a:custGeom>
                        <a:ln w="10795">
                          <a:solidFill>
                            <a:srgbClr val="2E528F"/>
                          </a:solidFill>
                          <a:prstDash val="solid"/>
                        </a:ln>
                      </wps:spPr>
                      <wps:bodyPr wrap="square" lIns="0" tIns="0" rIns="0" bIns="0" rtlCol="0">
                        <a:noAutofit/>
                      </wps:bodyPr>
                    </wps:wsp>
                    <pic:pic xmlns:pic="http://schemas.openxmlformats.org/drawingml/2006/picture">
                      <pic:nvPicPr>
                        <pic:cNvPr id="153" name="Image 153"/>
                        <pic:cNvPicPr/>
                      </pic:nvPicPr>
                      <pic:blipFill>
                        <a:blip r:embed="rId1" cstate="print"/>
                        <a:stretch>
                          <a:fillRect/>
                        </a:stretch>
                      </pic:blipFill>
                      <pic:spPr>
                        <a:xfrm>
                          <a:off x="7007352" y="350558"/>
                          <a:ext cx="461022" cy="415302"/>
                        </a:xfrm>
                        <a:prstGeom prst="rect">
                          <a:avLst/>
                        </a:prstGeom>
                      </pic:spPr>
                    </pic:pic>
                  </wpg:wgp>
                </a:graphicData>
              </a:graphic>
            </wp:anchor>
          </w:drawing>
        </mc:Choice>
        <mc:Fallback>
          <w:pict>
            <v:group w14:anchorId="29A0540C" id="Group 144" o:spid="_x0000_s1026" style="position:absolute;margin-left:0;margin-top:769.75pt;width:595.75pt;height:72.55pt;z-index:-251657216;mso-wrap-distance-left:0;mso-wrap-distance-right:0;mso-position-horizontal-relative:page;mso-position-vertical-relative:page" coordsize="75660,9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">
              <v:shape id="Graphic 145" o:spid="_x0000_s1027" style="position:absolute;left:45316;top:53;width:30289;height:9106;visibility:visible;mso-wrap-style:square;v-text-anchor:top" coordsize="3028950,91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" path="m3028948,l645413,,597241,1770,550031,6997r-46124,8559l458996,27324,415421,42173,373307,59981,332780,80622r-38817,23350l256981,129905r-35021,28392l189023,189023r-30727,32936l129904,256979r-25934,36979l80621,332773,59980,373298,42172,415409,27323,458980,15556,503887,6997,550005,1770,597209,,645375,,910563r3028948,l3028948,xe" fillcolor="#404143" stroked="f">
                <v:path arrowok="t"/>
              </v:shape>
              <v:shape id="Graphic 146" o:spid="_x0000_s1028" style="position:absolute;left:45316;top:53;width:30289;height:9106;visibility:visible;mso-wrap-style:square;v-text-anchor:top" coordsize="3028950,91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" path="m,910563l,645375,1770,597209,6997,550005r8559,-46118l27323,458980,42172,415409,59980,373298,80621,332773r23349,-38815l129904,256979r28392,-35020l189023,189023r32937,-30726l256981,129905r36982,-25933l332780,80622,373307,59981,415421,42173,458996,27324,503907,15556,550031,6997,597241,1770,645413,,3028948,e" filled="f" strokecolor="#2e528f" strokeweight=".85pt">
                <v:path arrowok="t"/>
              </v:shape>
              <v:shape id="Graphic 147" o:spid="_x0000_s1029" style="position:absolute;top:1674;width:75520;height:458;visibility:visible;mso-wrap-style:square;v-text-anchor:top" coordsize="755205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" path="m7551813,l,,,45718r7551813,l7551813,xe" stroked="f">
                <v:path arrowok="t"/>
              </v:shape>
              <v:shape id="Graphic 148" o:spid="_x0000_s1030" style="position:absolute;top:2132;width:75609;height:7029;visibility:visible;mso-wrap-style:square;v-text-anchor:top" coordsize="7560945,70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" path="m,702754r7560564,l7560564,,,,,702754xe" fillcolor="#007cc5" stroked="f">
                <v:path arrowok="t"/>
              </v:shape>
              <v:shape id="Graphic 149" o:spid="_x0000_s1031" style="position:absolute;top:2139;width:24206;height:7023;visibility:visible;mso-wrap-style:square;v-text-anchor:top" coordsize="2420620,70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" path="m2420493,l,,,702055r1809670,l2420493,xe" fillcolor="#0066ad" stroked="f">
                <v:path arrowok="t"/>
              </v:shape>
              <v:shape id="Graphic 150" o:spid="_x0000_s1032" style="position:absolute;top:2139;width:24206;height:7023;visibility:visible;mso-wrap-style:square;v-text-anchor:top" coordsize="2420620,70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" path="m2420493,l1809670,702055em,l2420493,e" filled="f" strokecolor="#2e528f" strokeweight=".85pt">
                <v:path arrowok="t"/>
              </v:shape>
              <v:shape id="Graphic 151" o:spid="_x0000_s1033" style="position:absolute;top:2139;width:18872;height:7023;visibility:visible;mso-wrap-style:square;v-text-anchor:top" coordsize="1887220,70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" path="m1887093,l,,,702055r1276243,l1887093,xe" fillcolor="#0053a1" stroked="f">
                <v:path arrowok="t"/>
              </v:shape>
              <v:shape id="Graphic 152" o:spid="_x0000_s1034" style="position:absolute;top:2139;width:18872;height:7023;visibility:visible;mso-wrap-style:square;v-text-anchor:top" coordsize="1887220,70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" path="m1887092,l1276243,702055em,l1887092,e" filled="f" strokecolor="#2e528f" strokeweight=".85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53" o:spid="_x0000_s1035" type="#_x0000_t75" style="position:absolute;left:70073;top:3505;width:4610;height:4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">
                <v:imagedata r:id="rId2" o:title=""/>
              </v:shape>
              <w10:wrap anchorx="page" anchory="page"/>
            </v:group>
          </w:pict>
        </mc:Fallback>
      </mc:AlternateContent>
    </w:r>
    <w:r w:rsidRPr="005D1D8D">
      <w:rPr>
        <w:noProof/>
      </w:rPr>
      <mc:AlternateContent>
        <mc:Choice Requires="wps">
          <w:drawing>
            <wp:anchor distT="0" distB="0" distL="0" distR="0" simplePos="0" relativeHeight="251660288" behindDoc="1" locked="0" layoutInCell="1" allowOverlap="1" wp14:anchorId="499E0ED4" wp14:editId="414EA1F2">
              <wp:simplePos x="0" y="0"/>
              <wp:positionH relativeFrom="page">
                <wp:posOffset>7186930</wp:posOffset>
              </wp:positionH>
              <wp:positionV relativeFrom="page">
                <wp:posOffset>10239375</wp:posOffset>
              </wp:positionV>
              <wp:extent cx="179705" cy="203835"/>
              <wp:effectExtent l="0" t="0" r="0" b="0"/>
              <wp:wrapNone/>
              <wp:docPr id="154" name="Textbox 154"/>
              <wp:cNvGraphicFramePr/>
              <a:graphic xmlns:a="http://schemas.openxmlformats.org/drawingml/2006/main">
                <a:graphicData uri="http://schemas.microsoft.com/office/word/2010/wordprocessingShape">
                  <wps:wsp>
                    <wps:cNvSpPr txBox="1"/>
                    <wps:spPr>
                      <a:xfrm>
                        <a:off x="0" y="0"/>
                        <a:ext cx="179705" cy="203835"/>
                      </a:xfrm>
                      <a:prstGeom prst="rect">
                        <a:avLst/>
                      </a:prstGeom>
                    </wps:spPr>
                    <wps:txbx>
                      <w:txbxContent>
                        <w:p w14:paraId="0FD937D2" w14:textId="77777777" w:rsidR="00A92CEB" w:rsidRPr="005D1D8D" w:rsidRDefault="00AC2904">
                          <w:pPr>
                            <w:spacing w:line="306" w:lineRule="exact"/>
                            <w:ind w:left="60"/>
                            <w:rPr>
                              <w:rFonts w:ascii="Calibri"/>
                              <w:b/>
                              <w:sz w:val="28"/>
                            </w:rPr>
                          </w:pPr>
                          <w:r w:rsidRPr="005D1D8D">
                            <w:rPr>
                              <w:rFonts w:ascii="Calibri"/>
                              <w:b/>
                              <w:color w:val="FFFFFF"/>
                              <w:spacing w:val="-10"/>
                              <w:sz w:val="28"/>
                            </w:rPr>
                            <w:fldChar w:fldCharType="begin"/>
                          </w:r>
                          <w:r w:rsidRPr="005D1D8D">
                            <w:rPr>
                              <w:rFonts w:ascii="Calibri"/>
                              <w:b/>
                              <w:color w:val="FFFFFF"/>
                              <w:spacing w:val="-10"/>
                              <w:sz w:val="28"/>
                            </w:rPr>
                            <w:instrText xml:space="preserve"> PAGE </w:instrText>
                          </w:r>
                          <w:r w:rsidRPr="005D1D8D">
                            <w:rPr>
                              <w:rFonts w:ascii="Calibri"/>
                              <w:b/>
                              <w:color w:val="FFFFFF"/>
                              <w:spacing w:val="-10"/>
                              <w:sz w:val="28"/>
                            </w:rPr>
                            <w:fldChar w:fldCharType="separate"/>
                          </w:r>
                          <w:r w:rsidRPr="005D1D8D">
                            <w:rPr>
                              <w:rFonts w:ascii="Calibri"/>
                              <w:b/>
                              <w:color w:val="FFFFFF"/>
                              <w:spacing w:val="-10"/>
                              <w:sz w:val="28"/>
                            </w:rPr>
                            <w:t>8</w:t>
                          </w:r>
                          <w:r w:rsidRPr="005D1D8D">
                            <w:rPr>
                              <w:rFonts w:ascii="Calibri"/>
                              <w:b/>
                              <w:color w:val="FFFFFF"/>
                              <w:spacing w:val="-10"/>
                              <w:sz w:val="28"/>
                            </w:rPr>
                            <w:fldChar w:fldCharType="end"/>
                          </w:r>
                        </w:p>
                      </w:txbxContent>
                    </wps:txbx>
                    <wps:bodyPr wrap="square" lIns="0" tIns="0" rIns="0" bIns="0" rtlCol="0">
                      <a:noAutofit/>
                    </wps:bodyPr>
                  </wps:wsp>
                </a:graphicData>
              </a:graphic>
            </wp:anchor>
          </w:drawing>
        </mc:Choice>
        <mc:Fallback>
          <w:pict>
            <v:shapetype w14:anchorId="499E0ED4" id="_x0000_t202" coordsize="21600,21600" o:spt="202" path="m,l,21600r21600,l21600,xe">
              <v:stroke joinstyle="miter"/>
              <v:path gradientshapeok="t" o:connecttype="rect"/>
            </v:shapetype>
            <v:shape id="Textbox 154" o:spid="_x0000_s1044" type="#_x0000_t202" style="position:absolute;margin-left:565.9pt;margin-top:806.25pt;width:14.15pt;height:16.05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" filled="f" stroked="f">
              <v:textbox inset="0,0,0,0">
                <w:txbxContent>
                  <w:p w14:paraId="0FD937D2" w14:textId="77777777" w:rsidR="00A92CEB" w:rsidRPr="005D1D8D" w:rsidRDefault="00AC2904">
                    <w:pPr>
                      <w:spacing w:line="306" w:lineRule="exact"/>
                      <w:ind w:left="60"/>
                      <w:rPr>
                        <w:rFonts w:ascii="Calibri"/>
                        <w:b/>
                        <w:sz w:val="28"/>
                      </w:rPr>
                    </w:pPr>
                    <w:r w:rsidRPr="005D1D8D">
                      <w:rPr>
                        <w:rFonts w:ascii="Calibri"/>
                        <w:b/>
                        <w:color w:val="FFFFFF"/>
                        <w:spacing w:val="-10"/>
                        <w:sz w:val="28"/>
                      </w:rPr>
                      <w:fldChar w:fldCharType="begin"/>
                    </w:r>
                    <w:r w:rsidRPr="005D1D8D">
                      <w:rPr>
                        <w:rFonts w:ascii="Calibri"/>
                        <w:b/>
                        <w:color w:val="FFFFFF"/>
                        <w:spacing w:val="-10"/>
                        <w:sz w:val="28"/>
                      </w:rPr>
                      <w:instrText xml:space="preserve"> PAGE </w:instrText>
                    </w:r>
                    <w:r w:rsidRPr="005D1D8D">
                      <w:rPr>
                        <w:rFonts w:ascii="Calibri"/>
                        <w:b/>
                        <w:color w:val="FFFFFF"/>
                        <w:spacing w:val="-10"/>
                        <w:sz w:val="28"/>
                      </w:rPr>
                      <w:fldChar w:fldCharType="separate"/>
                    </w:r>
                    <w:r w:rsidRPr="005D1D8D">
                      <w:rPr>
                        <w:rFonts w:ascii="Calibri"/>
                        <w:b/>
                        <w:color w:val="FFFFFF"/>
                        <w:spacing w:val="-10"/>
                        <w:sz w:val="28"/>
                      </w:rPr>
                      <w:t>8</w:t>
                    </w:r>
                    <w:r w:rsidRPr="005D1D8D">
                      <w:rPr>
                        <w:rFonts w:ascii="Calibri"/>
                        <w:b/>
                        <w:color w:val="FFFFFF"/>
                        <w:spacing w:val="-10"/>
                        <w:sz w:val="28"/>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AF06B3" w14:textId="77777777" w:rsidR="00A92CEB" w:rsidRPr="005D1D8D" w:rsidRDefault="00AC2904">
    <w:pPr>
      <w:pStyle w:val="BodyText"/>
      <w:spacing w:line="14" w:lineRule="auto"/>
      <w:rPr>
        <w:sz w:val="20"/>
      </w:rPr>
    </w:pPr>
    <w:r w:rsidRPr="005D1D8D">
      <w:rPr>
        <w:noProof/>
      </w:rPr>
      <mc:AlternateContent>
        <mc:Choice Requires="wpg">
          <w:drawing>
            <wp:anchor distT="0" distB="0" distL="0" distR="0" simplePos="0" relativeHeight="251665408" behindDoc="1" locked="0" layoutInCell="1" allowOverlap="1" wp14:anchorId="3C6D2F5B" wp14:editId="32F0B8C1">
              <wp:simplePos x="0" y="0"/>
              <wp:positionH relativeFrom="page">
                <wp:posOffset>0</wp:posOffset>
              </wp:positionH>
              <wp:positionV relativeFrom="page">
                <wp:posOffset>9775825</wp:posOffset>
              </wp:positionV>
              <wp:extent cx="7566025" cy="921385"/>
              <wp:effectExtent l="0" t="0" r="0" b="0"/>
              <wp:wrapNone/>
              <wp:docPr id="167" name="Group 167"/>
              <wp:cNvGraphicFramePr/>
              <a:graphic xmlns:a="http://schemas.openxmlformats.org/drawingml/2006/main">
                <a:graphicData uri="http://schemas.microsoft.com/office/word/2010/wordprocessingGroup">
                  <wpg:wgp>
                    <wpg:cNvGrpSpPr/>
                    <wpg:grpSpPr>
                      <a:xfrm>
                        <a:off x="0" y="0"/>
                        <a:ext cx="7566025" cy="921385"/>
                        <a:chOff x="0" y="0"/>
                        <a:chExt cx="7566025" cy="921385"/>
                      </a:xfrm>
                    </wpg:grpSpPr>
                    <wps:wsp>
                      <wps:cNvPr id="168" name="Graphic 168"/>
                      <wps:cNvSpPr/>
                      <wps:spPr>
                        <a:xfrm>
                          <a:off x="4531614" y="5397"/>
                          <a:ext cx="3028950" cy="910590"/>
                        </a:xfrm>
                        <a:custGeom>
                          <a:avLst/>
                          <a:gdLst/>
                          <a:ahLst/>
                          <a:cxnLst/>
                          <a:rect l="l" t="t" r="r" b="b"/>
                          <a:pathLst>
                            <a:path w="3028950" h="910590">
                              <a:moveTo>
                                <a:pt x="3028948" y="0"/>
                              </a:moveTo>
                              <a:lnTo>
                                <a:pt x="645413" y="0"/>
                              </a:lnTo>
                              <a:lnTo>
                                <a:pt x="597241" y="1770"/>
                              </a:lnTo>
                              <a:lnTo>
                                <a:pt x="550031" y="6997"/>
                              </a:lnTo>
                              <a:lnTo>
                                <a:pt x="503907" y="15556"/>
                              </a:lnTo>
                              <a:lnTo>
                                <a:pt x="458996" y="27324"/>
                              </a:lnTo>
                              <a:lnTo>
                                <a:pt x="415421" y="42173"/>
                              </a:lnTo>
                              <a:lnTo>
                                <a:pt x="373307" y="59981"/>
                              </a:lnTo>
                              <a:lnTo>
                                <a:pt x="332780" y="80622"/>
                              </a:lnTo>
                              <a:lnTo>
                                <a:pt x="293963" y="103972"/>
                              </a:lnTo>
                              <a:lnTo>
                                <a:pt x="256981" y="129905"/>
                              </a:lnTo>
                              <a:lnTo>
                                <a:pt x="221960" y="158297"/>
                              </a:lnTo>
                              <a:lnTo>
                                <a:pt x="189023" y="189023"/>
                              </a:lnTo>
                              <a:lnTo>
                                <a:pt x="158296" y="221959"/>
                              </a:lnTo>
                              <a:lnTo>
                                <a:pt x="129904" y="256979"/>
                              </a:lnTo>
                              <a:lnTo>
                                <a:pt x="103970" y="293958"/>
                              </a:lnTo>
                              <a:lnTo>
                                <a:pt x="80621" y="332773"/>
                              </a:lnTo>
                              <a:lnTo>
                                <a:pt x="59980" y="373298"/>
                              </a:lnTo>
                              <a:lnTo>
                                <a:pt x="42172" y="415409"/>
                              </a:lnTo>
                              <a:lnTo>
                                <a:pt x="27323" y="458980"/>
                              </a:lnTo>
                              <a:lnTo>
                                <a:pt x="15556" y="503887"/>
                              </a:lnTo>
                              <a:lnTo>
                                <a:pt x="6997" y="550005"/>
                              </a:lnTo>
                              <a:lnTo>
                                <a:pt x="1770" y="597209"/>
                              </a:lnTo>
                              <a:lnTo>
                                <a:pt x="0" y="645375"/>
                              </a:lnTo>
                              <a:lnTo>
                                <a:pt x="0" y="910563"/>
                              </a:lnTo>
                              <a:lnTo>
                                <a:pt x="3028948" y="910563"/>
                              </a:lnTo>
                              <a:lnTo>
                                <a:pt x="3028948" y="0"/>
                              </a:lnTo>
                              <a:close/>
                            </a:path>
                          </a:pathLst>
                        </a:custGeom>
                        <a:solidFill>
                          <a:srgbClr val="404143"/>
                        </a:solidFill>
                      </wps:spPr>
                      <wps:bodyPr wrap="square" lIns="0" tIns="0" rIns="0" bIns="0" rtlCol="0">
                        <a:noAutofit/>
                      </wps:bodyPr>
                    </wps:wsp>
                    <wps:wsp>
                      <wps:cNvPr id="169" name="Graphic 169"/>
                      <wps:cNvSpPr/>
                      <wps:spPr>
                        <a:xfrm>
                          <a:off x="4531614" y="5397"/>
                          <a:ext cx="3028950" cy="910590"/>
                        </a:xfrm>
                        <a:custGeom>
                          <a:avLst/>
                          <a:gdLst/>
                          <a:ahLst/>
                          <a:cxnLst/>
                          <a:rect l="l" t="t" r="r" b="b"/>
                          <a:pathLst>
                            <a:path w="3028950" h="910590">
                              <a:moveTo>
                                <a:pt x="0" y="910563"/>
                              </a:moveTo>
                              <a:lnTo>
                                <a:pt x="0" y="645375"/>
                              </a:lnTo>
                              <a:lnTo>
                                <a:pt x="1770" y="597209"/>
                              </a:lnTo>
                              <a:lnTo>
                                <a:pt x="6997" y="550005"/>
                              </a:lnTo>
                              <a:lnTo>
                                <a:pt x="15556" y="503887"/>
                              </a:lnTo>
                              <a:lnTo>
                                <a:pt x="27323" y="458980"/>
                              </a:lnTo>
                              <a:lnTo>
                                <a:pt x="42172" y="415409"/>
                              </a:lnTo>
                              <a:lnTo>
                                <a:pt x="59980" y="373298"/>
                              </a:lnTo>
                              <a:lnTo>
                                <a:pt x="80621" y="332773"/>
                              </a:lnTo>
                              <a:lnTo>
                                <a:pt x="103970" y="293958"/>
                              </a:lnTo>
                              <a:lnTo>
                                <a:pt x="129904" y="256979"/>
                              </a:lnTo>
                              <a:lnTo>
                                <a:pt x="158296" y="221959"/>
                              </a:lnTo>
                              <a:lnTo>
                                <a:pt x="189023" y="189023"/>
                              </a:lnTo>
                              <a:lnTo>
                                <a:pt x="221960" y="158297"/>
                              </a:lnTo>
                              <a:lnTo>
                                <a:pt x="256981" y="129905"/>
                              </a:lnTo>
                              <a:lnTo>
                                <a:pt x="293963" y="103972"/>
                              </a:lnTo>
                              <a:lnTo>
                                <a:pt x="332780" y="80622"/>
                              </a:lnTo>
                              <a:lnTo>
                                <a:pt x="373307" y="59981"/>
                              </a:lnTo>
                              <a:lnTo>
                                <a:pt x="415421" y="42173"/>
                              </a:lnTo>
                              <a:lnTo>
                                <a:pt x="458996" y="27324"/>
                              </a:lnTo>
                              <a:lnTo>
                                <a:pt x="503907" y="15556"/>
                              </a:lnTo>
                              <a:lnTo>
                                <a:pt x="550031" y="6997"/>
                              </a:lnTo>
                              <a:lnTo>
                                <a:pt x="597241" y="1770"/>
                              </a:lnTo>
                              <a:lnTo>
                                <a:pt x="645413" y="0"/>
                              </a:lnTo>
                              <a:lnTo>
                                <a:pt x="3028948" y="0"/>
                              </a:lnTo>
                            </a:path>
                          </a:pathLst>
                        </a:custGeom>
                        <a:ln w="10795">
                          <a:solidFill>
                            <a:srgbClr val="2E528F"/>
                          </a:solidFill>
                          <a:prstDash val="solid"/>
                        </a:ln>
                      </wps:spPr>
                      <wps:bodyPr wrap="square" lIns="0" tIns="0" rIns="0" bIns="0" rtlCol="0">
                        <a:noAutofit/>
                      </wps:bodyPr>
                    </wps:wsp>
                    <wps:wsp>
                      <wps:cNvPr id="170" name="Graphic 170"/>
                      <wps:cNvSpPr/>
                      <wps:spPr>
                        <a:xfrm>
                          <a:off x="0" y="167488"/>
                          <a:ext cx="7552055" cy="45720"/>
                        </a:xfrm>
                        <a:custGeom>
                          <a:avLst/>
                          <a:gdLst/>
                          <a:ahLst/>
                          <a:cxnLst/>
                          <a:rect l="l" t="t" r="r" b="b"/>
                          <a:pathLst>
                            <a:path w="7552055" h="45720">
                              <a:moveTo>
                                <a:pt x="7551813" y="0"/>
                              </a:moveTo>
                              <a:lnTo>
                                <a:pt x="0" y="0"/>
                              </a:lnTo>
                              <a:lnTo>
                                <a:pt x="0" y="45718"/>
                              </a:lnTo>
                              <a:lnTo>
                                <a:pt x="7551813" y="45718"/>
                              </a:lnTo>
                              <a:lnTo>
                                <a:pt x="7551813" y="0"/>
                              </a:lnTo>
                              <a:close/>
                            </a:path>
                          </a:pathLst>
                        </a:custGeom>
                        <a:solidFill>
                          <a:srgbClr val="FFFFFF"/>
                        </a:solidFill>
                      </wps:spPr>
                      <wps:bodyPr wrap="square" lIns="0" tIns="0" rIns="0" bIns="0" rtlCol="0">
                        <a:noAutofit/>
                      </wps:bodyPr>
                    </wps:wsp>
                    <wps:wsp>
                      <wps:cNvPr id="171" name="Graphic 171"/>
                      <wps:cNvSpPr/>
                      <wps:spPr>
                        <a:xfrm>
                          <a:off x="0" y="213207"/>
                          <a:ext cx="7560945" cy="702945"/>
                        </a:xfrm>
                        <a:custGeom>
                          <a:avLst/>
                          <a:gdLst/>
                          <a:ahLst/>
                          <a:cxnLst/>
                          <a:rect l="l" t="t" r="r" b="b"/>
                          <a:pathLst>
                            <a:path w="7560945" h="702945">
                              <a:moveTo>
                                <a:pt x="0" y="702754"/>
                              </a:moveTo>
                              <a:lnTo>
                                <a:pt x="7560564" y="702754"/>
                              </a:lnTo>
                              <a:lnTo>
                                <a:pt x="7560564" y="0"/>
                              </a:lnTo>
                              <a:lnTo>
                                <a:pt x="0" y="0"/>
                              </a:lnTo>
                              <a:lnTo>
                                <a:pt x="0" y="702754"/>
                              </a:lnTo>
                              <a:close/>
                            </a:path>
                          </a:pathLst>
                        </a:custGeom>
                        <a:solidFill>
                          <a:srgbClr val="007CC5"/>
                        </a:solidFill>
                      </wps:spPr>
                      <wps:bodyPr wrap="square" lIns="0" tIns="0" rIns="0" bIns="0" rtlCol="0">
                        <a:noAutofit/>
                      </wps:bodyPr>
                    </wps:wsp>
                    <wps:wsp>
                      <wps:cNvPr id="172" name="Graphic 172"/>
                      <wps:cNvSpPr/>
                      <wps:spPr>
                        <a:xfrm>
                          <a:off x="0" y="213906"/>
                          <a:ext cx="2420620" cy="702310"/>
                        </a:xfrm>
                        <a:custGeom>
                          <a:avLst/>
                          <a:gdLst/>
                          <a:ahLst/>
                          <a:cxnLst/>
                          <a:rect l="l" t="t" r="r" b="b"/>
                          <a:pathLst>
                            <a:path w="2420620" h="702310">
                              <a:moveTo>
                                <a:pt x="2420493" y="0"/>
                              </a:moveTo>
                              <a:lnTo>
                                <a:pt x="0" y="0"/>
                              </a:lnTo>
                              <a:lnTo>
                                <a:pt x="0" y="702055"/>
                              </a:lnTo>
                              <a:lnTo>
                                <a:pt x="1809670" y="702055"/>
                              </a:lnTo>
                              <a:lnTo>
                                <a:pt x="2420493" y="0"/>
                              </a:lnTo>
                              <a:close/>
                            </a:path>
                          </a:pathLst>
                        </a:custGeom>
                        <a:solidFill>
                          <a:srgbClr val="0066AD"/>
                        </a:solidFill>
                      </wps:spPr>
                      <wps:bodyPr wrap="square" lIns="0" tIns="0" rIns="0" bIns="0" rtlCol="0">
                        <a:noAutofit/>
                      </wps:bodyPr>
                    </wps:wsp>
                    <wps:wsp>
                      <wps:cNvPr id="173" name="Graphic 173"/>
                      <wps:cNvSpPr/>
                      <wps:spPr>
                        <a:xfrm>
                          <a:off x="0" y="213906"/>
                          <a:ext cx="2420620" cy="702310"/>
                        </a:xfrm>
                        <a:custGeom>
                          <a:avLst/>
                          <a:gdLst/>
                          <a:ahLst/>
                          <a:cxnLst/>
                          <a:rect l="l" t="t" r="r" b="b"/>
                          <a:pathLst>
                            <a:path w="2420620" h="702310">
                              <a:moveTo>
                                <a:pt x="2420493" y="0"/>
                              </a:moveTo>
                              <a:lnTo>
                                <a:pt x="1809670" y="702055"/>
                              </a:lnTo>
                            </a:path>
                            <a:path w="2420620" h="702310">
                              <a:moveTo>
                                <a:pt x="0" y="0"/>
                              </a:moveTo>
                              <a:lnTo>
                                <a:pt x="2420493" y="0"/>
                              </a:lnTo>
                            </a:path>
                          </a:pathLst>
                        </a:custGeom>
                        <a:ln w="10795">
                          <a:solidFill>
                            <a:srgbClr val="2E528F"/>
                          </a:solidFill>
                          <a:prstDash val="solid"/>
                        </a:ln>
                      </wps:spPr>
                      <wps:bodyPr wrap="square" lIns="0" tIns="0" rIns="0" bIns="0" rtlCol="0">
                        <a:noAutofit/>
                      </wps:bodyPr>
                    </wps:wsp>
                    <wps:wsp>
                      <wps:cNvPr id="174" name="Graphic 174"/>
                      <wps:cNvSpPr/>
                      <wps:spPr>
                        <a:xfrm>
                          <a:off x="0" y="213906"/>
                          <a:ext cx="1887220" cy="702310"/>
                        </a:xfrm>
                        <a:custGeom>
                          <a:avLst/>
                          <a:gdLst/>
                          <a:ahLst/>
                          <a:cxnLst/>
                          <a:rect l="l" t="t" r="r" b="b"/>
                          <a:pathLst>
                            <a:path w="1887220" h="702310">
                              <a:moveTo>
                                <a:pt x="1887093" y="0"/>
                              </a:moveTo>
                              <a:lnTo>
                                <a:pt x="0" y="0"/>
                              </a:lnTo>
                              <a:lnTo>
                                <a:pt x="0" y="702055"/>
                              </a:lnTo>
                              <a:lnTo>
                                <a:pt x="1276243" y="702055"/>
                              </a:lnTo>
                              <a:lnTo>
                                <a:pt x="1887093" y="0"/>
                              </a:lnTo>
                              <a:close/>
                            </a:path>
                          </a:pathLst>
                        </a:custGeom>
                        <a:solidFill>
                          <a:srgbClr val="0053A1"/>
                        </a:solidFill>
                      </wps:spPr>
                      <wps:bodyPr wrap="square" lIns="0" tIns="0" rIns="0" bIns="0" rtlCol="0">
                        <a:noAutofit/>
                      </wps:bodyPr>
                    </wps:wsp>
                    <wps:wsp>
                      <wps:cNvPr id="175" name="Graphic 175"/>
                      <wps:cNvSpPr/>
                      <wps:spPr>
                        <a:xfrm>
                          <a:off x="0" y="213906"/>
                          <a:ext cx="1887220" cy="702310"/>
                        </a:xfrm>
                        <a:custGeom>
                          <a:avLst/>
                          <a:gdLst/>
                          <a:ahLst/>
                          <a:cxnLst/>
                          <a:rect l="l" t="t" r="r" b="b"/>
                          <a:pathLst>
                            <a:path w="1887220" h="702310">
                              <a:moveTo>
                                <a:pt x="1887092" y="0"/>
                              </a:moveTo>
                              <a:lnTo>
                                <a:pt x="1276243" y="702055"/>
                              </a:lnTo>
                            </a:path>
                            <a:path w="1887220" h="702310">
                              <a:moveTo>
                                <a:pt x="0" y="0"/>
                              </a:moveTo>
                              <a:lnTo>
                                <a:pt x="1887092" y="0"/>
                              </a:lnTo>
                            </a:path>
                          </a:pathLst>
                        </a:custGeom>
                        <a:ln w="10795">
                          <a:solidFill>
                            <a:srgbClr val="2E528F"/>
                          </a:solidFill>
                          <a:prstDash val="solid"/>
                        </a:ln>
                      </wps:spPr>
                      <wps:bodyPr wrap="square" lIns="0" tIns="0" rIns="0" bIns="0" rtlCol="0">
                        <a:noAutofit/>
                      </wps:bodyPr>
                    </wps:wsp>
                    <pic:pic xmlns:pic="http://schemas.openxmlformats.org/drawingml/2006/picture">
                      <pic:nvPicPr>
                        <pic:cNvPr id="176" name="Image 176"/>
                        <pic:cNvPicPr/>
                      </pic:nvPicPr>
                      <pic:blipFill>
                        <a:blip r:embed="rId1" cstate="print"/>
                        <a:stretch>
                          <a:fillRect/>
                        </a:stretch>
                      </pic:blipFill>
                      <pic:spPr>
                        <a:xfrm>
                          <a:off x="7007352" y="350558"/>
                          <a:ext cx="461022" cy="415302"/>
                        </a:xfrm>
                        <a:prstGeom prst="rect">
                          <a:avLst/>
                        </a:prstGeom>
                      </pic:spPr>
                    </pic:pic>
                  </wpg:wgp>
                </a:graphicData>
              </a:graphic>
            </wp:anchor>
          </w:drawing>
        </mc:Choice>
        <mc:Fallback>
          <w:pict>
            <v:group w14:anchorId="015FF736" id="Group 167" o:spid="_x0000_s1026" style="position:absolute;margin-left:0;margin-top:769.75pt;width:595.75pt;height:72.55pt;z-index:-251651072;mso-wrap-distance-left:0;mso-wrap-distance-right:0;mso-position-horizontal-relative:page;mso-position-vertical-relative:page" coordsize="75660,9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">
              <v:shape id="Graphic 168" o:spid="_x0000_s1027" style="position:absolute;left:45316;top:53;width:30289;height:9106;visibility:visible;mso-wrap-style:square;v-text-anchor:top" coordsize="3028950,91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" path="m3028948,l645413,,597241,1770,550031,6997r-46124,8559l458996,27324,415421,42173,373307,59981,332780,80622r-38817,23350l256981,129905r-35021,28392l189023,189023r-30727,32936l129904,256979r-25934,36979l80621,332773,59980,373298,42172,415409,27323,458980,15556,503887,6997,550005,1770,597209,,645375,,910563r3028948,l3028948,xe" fillcolor="#404143" stroked="f">
                <v:path arrowok="t"/>
              </v:shape>
              <v:shape id="Graphic 169" o:spid="_x0000_s1028" style="position:absolute;left:45316;top:53;width:30289;height:9106;visibility:visible;mso-wrap-style:square;v-text-anchor:top" coordsize="3028950,91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" path="m,910563l,645375,1770,597209,6997,550005r8559,-46118l27323,458980,42172,415409,59980,373298,80621,332773r23349,-38815l129904,256979r28392,-35020l189023,189023r32937,-30726l256981,129905r36982,-25933l332780,80622,373307,59981,415421,42173,458996,27324,503907,15556,550031,6997,597241,1770,645413,,3028948,e" filled="f" strokecolor="#2e528f" strokeweight=".85pt">
                <v:path arrowok="t"/>
              </v:shape>
              <v:shape id="Graphic 170" o:spid="_x0000_s1029" style="position:absolute;top:1674;width:75520;height:458;visibility:visible;mso-wrap-style:square;v-text-anchor:top" coordsize="755205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" path="m7551813,l,,,45718r7551813,l7551813,xe" stroked="f">
                <v:path arrowok="t"/>
              </v:shape>
              <v:shape id="Graphic 171" o:spid="_x0000_s1030" style="position:absolute;top:2132;width:75609;height:7029;visibility:visible;mso-wrap-style:square;v-text-anchor:top" coordsize="7560945,70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" path="m,702754r7560564,l7560564,,,,,702754xe" fillcolor="#007cc5" stroked="f">
                <v:path arrowok="t"/>
              </v:shape>
              <v:shape id="Graphic 172" o:spid="_x0000_s1031" style="position:absolute;top:2139;width:24206;height:7023;visibility:visible;mso-wrap-style:square;v-text-anchor:top" coordsize="2420620,70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" path="m2420493,l,,,702055r1809670,l2420493,xe" fillcolor="#0066ad" stroked="f">
                <v:path arrowok="t"/>
              </v:shape>
              <v:shape id="Graphic 173" o:spid="_x0000_s1032" style="position:absolute;top:2139;width:24206;height:7023;visibility:visible;mso-wrap-style:square;v-text-anchor:top" coordsize="2420620,70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" path="m2420493,l1809670,702055em,l2420493,e" filled="f" strokecolor="#2e528f" strokeweight=".85pt">
                <v:path arrowok="t"/>
              </v:shape>
              <v:shape id="Graphic 174" o:spid="_x0000_s1033" style="position:absolute;top:2139;width:18872;height:7023;visibility:visible;mso-wrap-style:square;v-text-anchor:top" coordsize="1887220,70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" path="m1887093,l,,,702055r1276243,l1887093,xe" fillcolor="#0053a1" stroked="f">
                <v:path arrowok="t"/>
              </v:shape>
              <v:shape id="Graphic 175" o:spid="_x0000_s1034" style="position:absolute;top:2139;width:18872;height:7023;visibility:visible;mso-wrap-style:square;v-text-anchor:top" coordsize="1887220,70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" path="m1887092,l1276243,702055em,l1887092,e" filled="f" strokecolor="#2e528f" strokeweight=".85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76" o:spid="_x0000_s1035" type="#_x0000_t75" style="position:absolute;left:70073;top:3505;width:4610;height:4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">
                <v:imagedata r:id="rId2" o:title=""/>
              </v:shape>
              <w10:wrap anchorx="page" anchory="page"/>
            </v:group>
          </w:pict>
        </mc:Fallback>
      </mc:AlternateContent>
    </w:r>
    <w:r w:rsidRPr="005D1D8D">
      <w:rPr>
        <w:noProof/>
      </w:rPr>
      <mc:AlternateContent>
        <mc:Choice Requires="wps">
          <w:drawing>
            <wp:anchor distT="0" distB="0" distL="0" distR="0" simplePos="0" relativeHeight="251667456" behindDoc="1" locked="0" layoutInCell="1" allowOverlap="1" wp14:anchorId="01A8D076" wp14:editId="295803A1">
              <wp:simplePos x="0" y="0"/>
              <wp:positionH relativeFrom="page">
                <wp:posOffset>7186930</wp:posOffset>
              </wp:positionH>
              <wp:positionV relativeFrom="page">
                <wp:posOffset>10239375</wp:posOffset>
              </wp:positionV>
              <wp:extent cx="179705" cy="203835"/>
              <wp:effectExtent l="0" t="0" r="0" b="0"/>
              <wp:wrapNone/>
              <wp:docPr id="177" name="Textbox 177"/>
              <wp:cNvGraphicFramePr/>
              <a:graphic xmlns:a="http://schemas.openxmlformats.org/drawingml/2006/main">
                <a:graphicData uri="http://schemas.microsoft.com/office/word/2010/wordprocessingShape">
                  <wps:wsp>
                    <wps:cNvSpPr txBox="1"/>
                    <wps:spPr>
                      <a:xfrm>
                        <a:off x="0" y="0"/>
                        <a:ext cx="179705" cy="203835"/>
                      </a:xfrm>
                      <a:prstGeom prst="rect">
                        <a:avLst/>
                      </a:prstGeom>
                    </wps:spPr>
                    <wps:txbx>
                      <w:txbxContent>
                        <w:p w14:paraId="6F544ED8" w14:textId="77777777" w:rsidR="00A92CEB" w:rsidRPr="005D1D8D" w:rsidRDefault="00AC2904">
                          <w:pPr>
                            <w:spacing w:line="306" w:lineRule="exact"/>
                            <w:ind w:left="60"/>
                            <w:rPr>
                              <w:rFonts w:ascii="Calibri"/>
                              <w:b/>
                              <w:sz w:val="28"/>
                            </w:rPr>
                          </w:pPr>
                          <w:r w:rsidRPr="005D1D8D">
                            <w:rPr>
                              <w:rFonts w:ascii="Calibri"/>
                              <w:b/>
                              <w:color w:val="FFFFFF"/>
                              <w:spacing w:val="-10"/>
                              <w:sz w:val="28"/>
                            </w:rPr>
                            <w:fldChar w:fldCharType="begin"/>
                          </w:r>
                          <w:r w:rsidRPr="005D1D8D">
                            <w:rPr>
                              <w:rFonts w:ascii="Calibri"/>
                              <w:b/>
                              <w:color w:val="FFFFFF"/>
                              <w:spacing w:val="-10"/>
                              <w:sz w:val="28"/>
                            </w:rPr>
                            <w:instrText xml:space="preserve"> PAGE </w:instrText>
                          </w:r>
                          <w:r w:rsidRPr="005D1D8D">
                            <w:rPr>
                              <w:rFonts w:ascii="Calibri"/>
                              <w:b/>
                              <w:color w:val="FFFFFF"/>
                              <w:spacing w:val="-10"/>
                              <w:sz w:val="28"/>
                            </w:rPr>
                            <w:fldChar w:fldCharType="separate"/>
                          </w:r>
                          <w:r w:rsidRPr="005D1D8D">
                            <w:rPr>
                              <w:rFonts w:ascii="Calibri"/>
                              <w:b/>
                              <w:color w:val="FFFFFF"/>
                              <w:spacing w:val="-10"/>
                              <w:sz w:val="28"/>
                            </w:rPr>
                            <w:t>9</w:t>
                          </w:r>
                          <w:r w:rsidRPr="005D1D8D">
                            <w:rPr>
                              <w:rFonts w:ascii="Calibri"/>
                              <w:b/>
                              <w:color w:val="FFFFFF"/>
                              <w:spacing w:val="-10"/>
                              <w:sz w:val="28"/>
                            </w:rPr>
                            <w:fldChar w:fldCharType="end"/>
                          </w:r>
                        </w:p>
                      </w:txbxContent>
                    </wps:txbx>
                    <wps:bodyPr wrap="square" lIns="0" tIns="0" rIns="0" bIns="0" rtlCol="0">
                      <a:noAutofit/>
                    </wps:bodyPr>
                  </wps:wsp>
                </a:graphicData>
              </a:graphic>
            </wp:anchor>
          </w:drawing>
        </mc:Choice>
        <mc:Fallback>
          <w:pict>
            <v:shapetype w14:anchorId="01A8D076" id="_x0000_t202" coordsize="21600,21600" o:spt="202" path="m,l,21600r21600,l21600,xe">
              <v:stroke joinstyle="miter"/>
              <v:path gradientshapeok="t" o:connecttype="rect"/>
            </v:shapetype>
            <v:shape id="Textbox 177" o:spid="_x0000_s1046" type="#_x0000_t202" style="position:absolute;margin-left:565.9pt;margin-top:806.25pt;width:14.15pt;height:16.05pt;z-index:-251649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" filled="f" stroked="f">
              <v:textbox inset="0,0,0,0">
                <w:txbxContent>
                  <w:p w14:paraId="6F544ED8" w14:textId="77777777" w:rsidR="00A92CEB" w:rsidRPr="005D1D8D" w:rsidRDefault="00AC2904">
                    <w:pPr>
                      <w:spacing w:line="306" w:lineRule="exact"/>
                      <w:ind w:left="60"/>
                      <w:rPr>
                        <w:rFonts w:ascii="Calibri"/>
                        <w:b/>
                        <w:sz w:val="28"/>
                      </w:rPr>
                    </w:pPr>
                    <w:r w:rsidRPr="005D1D8D">
                      <w:rPr>
                        <w:rFonts w:ascii="Calibri"/>
                        <w:b/>
                        <w:color w:val="FFFFFF"/>
                        <w:spacing w:val="-10"/>
                        <w:sz w:val="28"/>
                      </w:rPr>
                      <w:fldChar w:fldCharType="begin"/>
                    </w:r>
                    <w:r w:rsidRPr="005D1D8D">
                      <w:rPr>
                        <w:rFonts w:ascii="Calibri"/>
                        <w:b/>
                        <w:color w:val="FFFFFF"/>
                        <w:spacing w:val="-10"/>
                        <w:sz w:val="28"/>
                      </w:rPr>
                      <w:instrText xml:space="preserve"> PAGE </w:instrText>
                    </w:r>
                    <w:r w:rsidRPr="005D1D8D">
                      <w:rPr>
                        <w:rFonts w:ascii="Calibri"/>
                        <w:b/>
                        <w:color w:val="FFFFFF"/>
                        <w:spacing w:val="-10"/>
                        <w:sz w:val="28"/>
                      </w:rPr>
                      <w:fldChar w:fldCharType="separate"/>
                    </w:r>
                    <w:r w:rsidRPr="005D1D8D">
                      <w:rPr>
                        <w:rFonts w:ascii="Calibri"/>
                        <w:b/>
                        <w:color w:val="FFFFFF"/>
                        <w:spacing w:val="-10"/>
                        <w:sz w:val="28"/>
                      </w:rPr>
                      <w:t>9</w:t>
                    </w:r>
                    <w:r w:rsidRPr="005D1D8D">
                      <w:rPr>
                        <w:rFonts w:ascii="Calibri"/>
                        <w:b/>
                        <w:color w:val="FFFFFF"/>
                        <w:spacing w:val="-10"/>
                        <w:sz w:val="28"/>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AF275B" w14:textId="77777777" w:rsidR="00A92CEB" w:rsidRPr="005D1D8D" w:rsidRDefault="00AC2904">
    <w:pPr>
      <w:pStyle w:val="BodyText"/>
      <w:spacing w:line="14" w:lineRule="auto"/>
      <w:rPr>
        <w:sz w:val="20"/>
      </w:rPr>
    </w:pPr>
    <w:r w:rsidRPr="005D1D8D">
      <w:rPr>
        <w:noProof/>
      </w:rPr>
      <mc:AlternateContent>
        <mc:Choice Requires="wpg">
          <w:drawing>
            <wp:anchor distT="0" distB="0" distL="0" distR="0" simplePos="0" relativeHeight="251666432" behindDoc="1" locked="0" layoutInCell="1" allowOverlap="1" wp14:anchorId="321BDE3A" wp14:editId="57EC8FDD">
              <wp:simplePos x="0" y="0"/>
              <wp:positionH relativeFrom="page">
                <wp:posOffset>0</wp:posOffset>
              </wp:positionH>
              <wp:positionV relativeFrom="page">
                <wp:posOffset>9775825</wp:posOffset>
              </wp:positionV>
              <wp:extent cx="7566025" cy="921385"/>
              <wp:effectExtent l="0" t="0" r="0" b="0"/>
              <wp:wrapNone/>
              <wp:docPr id="191" name="Group 191"/>
              <wp:cNvGraphicFramePr/>
              <a:graphic xmlns:a="http://schemas.openxmlformats.org/drawingml/2006/main">
                <a:graphicData uri="http://schemas.microsoft.com/office/word/2010/wordprocessingGroup">
                  <wpg:wgp>
                    <wpg:cNvGrpSpPr/>
                    <wpg:grpSpPr>
                      <a:xfrm>
                        <a:off x="0" y="0"/>
                        <a:ext cx="7566025" cy="921385"/>
                        <a:chOff x="0" y="0"/>
                        <a:chExt cx="7566025" cy="921385"/>
                      </a:xfrm>
                    </wpg:grpSpPr>
                    <wps:wsp>
                      <wps:cNvPr id="192" name="Graphic 192"/>
                      <wps:cNvSpPr/>
                      <wps:spPr>
                        <a:xfrm>
                          <a:off x="4531614" y="5397"/>
                          <a:ext cx="3028950" cy="910590"/>
                        </a:xfrm>
                        <a:custGeom>
                          <a:avLst/>
                          <a:gdLst/>
                          <a:ahLst/>
                          <a:cxnLst/>
                          <a:rect l="l" t="t" r="r" b="b"/>
                          <a:pathLst>
                            <a:path w="3028950" h="910590">
                              <a:moveTo>
                                <a:pt x="3028948" y="0"/>
                              </a:moveTo>
                              <a:lnTo>
                                <a:pt x="645413" y="0"/>
                              </a:lnTo>
                              <a:lnTo>
                                <a:pt x="597241" y="1770"/>
                              </a:lnTo>
                              <a:lnTo>
                                <a:pt x="550031" y="6997"/>
                              </a:lnTo>
                              <a:lnTo>
                                <a:pt x="503907" y="15556"/>
                              </a:lnTo>
                              <a:lnTo>
                                <a:pt x="458996" y="27324"/>
                              </a:lnTo>
                              <a:lnTo>
                                <a:pt x="415421" y="42173"/>
                              </a:lnTo>
                              <a:lnTo>
                                <a:pt x="373307" y="59981"/>
                              </a:lnTo>
                              <a:lnTo>
                                <a:pt x="332780" y="80622"/>
                              </a:lnTo>
                              <a:lnTo>
                                <a:pt x="293963" y="103972"/>
                              </a:lnTo>
                              <a:lnTo>
                                <a:pt x="256981" y="129905"/>
                              </a:lnTo>
                              <a:lnTo>
                                <a:pt x="221960" y="158297"/>
                              </a:lnTo>
                              <a:lnTo>
                                <a:pt x="189023" y="189023"/>
                              </a:lnTo>
                              <a:lnTo>
                                <a:pt x="158296" y="221959"/>
                              </a:lnTo>
                              <a:lnTo>
                                <a:pt x="129904" y="256979"/>
                              </a:lnTo>
                              <a:lnTo>
                                <a:pt x="103970" y="293958"/>
                              </a:lnTo>
                              <a:lnTo>
                                <a:pt x="80621" y="332773"/>
                              </a:lnTo>
                              <a:lnTo>
                                <a:pt x="59980" y="373298"/>
                              </a:lnTo>
                              <a:lnTo>
                                <a:pt x="42172" y="415409"/>
                              </a:lnTo>
                              <a:lnTo>
                                <a:pt x="27323" y="458980"/>
                              </a:lnTo>
                              <a:lnTo>
                                <a:pt x="15556" y="503887"/>
                              </a:lnTo>
                              <a:lnTo>
                                <a:pt x="6997" y="550005"/>
                              </a:lnTo>
                              <a:lnTo>
                                <a:pt x="1770" y="597209"/>
                              </a:lnTo>
                              <a:lnTo>
                                <a:pt x="0" y="645375"/>
                              </a:lnTo>
                              <a:lnTo>
                                <a:pt x="0" y="910563"/>
                              </a:lnTo>
                              <a:lnTo>
                                <a:pt x="3028948" y="910563"/>
                              </a:lnTo>
                              <a:lnTo>
                                <a:pt x="3028948" y="0"/>
                              </a:lnTo>
                              <a:close/>
                            </a:path>
                          </a:pathLst>
                        </a:custGeom>
                        <a:solidFill>
                          <a:srgbClr val="404143"/>
                        </a:solidFill>
                      </wps:spPr>
                      <wps:bodyPr wrap="square" lIns="0" tIns="0" rIns="0" bIns="0" rtlCol="0">
                        <a:noAutofit/>
                      </wps:bodyPr>
                    </wps:wsp>
                    <wps:wsp>
                      <wps:cNvPr id="193" name="Graphic 193"/>
                      <wps:cNvSpPr/>
                      <wps:spPr>
                        <a:xfrm>
                          <a:off x="4531614" y="5397"/>
                          <a:ext cx="3028950" cy="910590"/>
                        </a:xfrm>
                        <a:custGeom>
                          <a:avLst/>
                          <a:gdLst/>
                          <a:ahLst/>
                          <a:cxnLst/>
                          <a:rect l="l" t="t" r="r" b="b"/>
                          <a:pathLst>
                            <a:path w="3028950" h="910590">
                              <a:moveTo>
                                <a:pt x="0" y="910563"/>
                              </a:moveTo>
                              <a:lnTo>
                                <a:pt x="0" y="645375"/>
                              </a:lnTo>
                              <a:lnTo>
                                <a:pt x="1770" y="597209"/>
                              </a:lnTo>
                              <a:lnTo>
                                <a:pt x="6997" y="550005"/>
                              </a:lnTo>
                              <a:lnTo>
                                <a:pt x="15556" y="503887"/>
                              </a:lnTo>
                              <a:lnTo>
                                <a:pt x="27323" y="458980"/>
                              </a:lnTo>
                              <a:lnTo>
                                <a:pt x="42172" y="415409"/>
                              </a:lnTo>
                              <a:lnTo>
                                <a:pt x="59980" y="373298"/>
                              </a:lnTo>
                              <a:lnTo>
                                <a:pt x="80621" y="332773"/>
                              </a:lnTo>
                              <a:lnTo>
                                <a:pt x="103970" y="293958"/>
                              </a:lnTo>
                              <a:lnTo>
                                <a:pt x="129904" y="256979"/>
                              </a:lnTo>
                              <a:lnTo>
                                <a:pt x="158296" y="221959"/>
                              </a:lnTo>
                              <a:lnTo>
                                <a:pt x="189023" y="189023"/>
                              </a:lnTo>
                              <a:lnTo>
                                <a:pt x="221960" y="158297"/>
                              </a:lnTo>
                              <a:lnTo>
                                <a:pt x="256981" y="129905"/>
                              </a:lnTo>
                              <a:lnTo>
                                <a:pt x="293963" y="103972"/>
                              </a:lnTo>
                              <a:lnTo>
                                <a:pt x="332780" y="80622"/>
                              </a:lnTo>
                              <a:lnTo>
                                <a:pt x="373307" y="59981"/>
                              </a:lnTo>
                              <a:lnTo>
                                <a:pt x="415421" y="42173"/>
                              </a:lnTo>
                              <a:lnTo>
                                <a:pt x="458996" y="27324"/>
                              </a:lnTo>
                              <a:lnTo>
                                <a:pt x="503907" y="15556"/>
                              </a:lnTo>
                              <a:lnTo>
                                <a:pt x="550031" y="6997"/>
                              </a:lnTo>
                              <a:lnTo>
                                <a:pt x="597241" y="1770"/>
                              </a:lnTo>
                              <a:lnTo>
                                <a:pt x="645413" y="0"/>
                              </a:lnTo>
                              <a:lnTo>
                                <a:pt x="3028948" y="0"/>
                              </a:lnTo>
                            </a:path>
                          </a:pathLst>
                        </a:custGeom>
                        <a:ln w="10795">
                          <a:solidFill>
                            <a:srgbClr val="2E528F"/>
                          </a:solidFill>
                          <a:prstDash val="solid"/>
                        </a:ln>
                      </wps:spPr>
                      <wps:bodyPr wrap="square" lIns="0" tIns="0" rIns="0" bIns="0" rtlCol="0">
                        <a:noAutofit/>
                      </wps:bodyPr>
                    </wps:wsp>
                    <wps:wsp>
                      <wps:cNvPr id="194" name="Graphic 194"/>
                      <wps:cNvSpPr/>
                      <wps:spPr>
                        <a:xfrm>
                          <a:off x="0" y="167488"/>
                          <a:ext cx="7552055" cy="45720"/>
                        </a:xfrm>
                        <a:custGeom>
                          <a:avLst/>
                          <a:gdLst/>
                          <a:ahLst/>
                          <a:cxnLst/>
                          <a:rect l="l" t="t" r="r" b="b"/>
                          <a:pathLst>
                            <a:path w="7552055" h="45720">
                              <a:moveTo>
                                <a:pt x="7551813" y="0"/>
                              </a:moveTo>
                              <a:lnTo>
                                <a:pt x="0" y="0"/>
                              </a:lnTo>
                              <a:lnTo>
                                <a:pt x="0" y="45718"/>
                              </a:lnTo>
                              <a:lnTo>
                                <a:pt x="7551813" y="45718"/>
                              </a:lnTo>
                              <a:lnTo>
                                <a:pt x="7551813" y="0"/>
                              </a:lnTo>
                              <a:close/>
                            </a:path>
                          </a:pathLst>
                        </a:custGeom>
                        <a:solidFill>
                          <a:srgbClr val="FFFFFF"/>
                        </a:solidFill>
                      </wps:spPr>
                      <wps:bodyPr wrap="square" lIns="0" tIns="0" rIns="0" bIns="0" rtlCol="0">
                        <a:noAutofit/>
                      </wps:bodyPr>
                    </wps:wsp>
                    <wps:wsp>
                      <wps:cNvPr id="195" name="Graphic 195"/>
                      <wps:cNvSpPr/>
                      <wps:spPr>
                        <a:xfrm>
                          <a:off x="0" y="213207"/>
                          <a:ext cx="7560945" cy="702945"/>
                        </a:xfrm>
                        <a:custGeom>
                          <a:avLst/>
                          <a:gdLst/>
                          <a:ahLst/>
                          <a:cxnLst/>
                          <a:rect l="l" t="t" r="r" b="b"/>
                          <a:pathLst>
                            <a:path w="7560945" h="702945">
                              <a:moveTo>
                                <a:pt x="0" y="702754"/>
                              </a:moveTo>
                              <a:lnTo>
                                <a:pt x="7560564" y="702754"/>
                              </a:lnTo>
                              <a:lnTo>
                                <a:pt x="7560564" y="0"/>
                              </a:lnTo>
                              <a:lnTo>
                                <a:pt x="0" y="0"/>
                              </a:lnTo>
                              <a:lnTo>
                                <a:pt x="0" y="702754"/>
                              </a:lnTo>
                              <a:close/>
                            </a:path>
                          </a:pathLst>
                        </a:custGeom>
                        <a:solidFill>
                          <a:srgbClr val="007CC5"/>
                        </a:solidFill>
                      </wps:spPr>
                      <wps:bodyPr wrap="square" lIns="0" tIns="0" rIns="0" bIns="0" rtlCol="0">
                        <a:noAutofit/>
                      </wps:bodyPr>
                    </wps:wsp>
                    <wps:wsp>
                      <wps:cNvPr id="196" name="Graphic 196"/>
                      <wps:cNvSpPr/>
                      <wps:spPr>
                        <a:xfrm>
                          <a:off x="0" y="213906"/>
                          <a:ext cx="2420620" cy="702310"/>
                        </a:xfrm>
                        <a:custGeom>
                          <a:avLst/>
                          <a:gdLst/>
                          <a:ahLst/>
                          <a:cxnLst/>
                          <a:rect l="l" t="t" r="r" b="b"/>
                          <a:pathLst>
                            <a:path w="2420620" h="702310">
                              <a:moveTo>
                                <a:pt x="2420493" y="0"/>
                              </a:moveTo>
                              <a:lnTo>
                                <a:pt x="0" y="0"/>
                              </a:lnTo>
                              <a:lnTo>
                                <a:pt x="0" y="702055"/>
                              </a:lnTo>
                              <a:lnTo>
                                <a:pt x="1809670" y="702055"/>
                              </a:lnTo>
                              <a:lnTo>
                                <a:pt x="2420493" y="0"/>
                              </a:lnTo>
                              <a:close/>
                            </a:path>
                          </a:pathLst>
                        </a:custGeom>
                        <a:solidFill>
                          <a:srgbClr val="0066AD"/>
                        </a:solidFill>
                      </wps:spPr>
                      <wps:bodyPr wrap="square" lIns="0" tIns="0" rIns="0" bIns="0" rtlCol="0">
                        <a:noAutofit/>
                      </wps:bodyPr>
                    </wps:wsp>
                    <wps:wsp>
                      <wps:cNvPr id="197" name="Graphic 197"/>
                      <wps:cNvSpPr/>
                      <wps:spPr>
                        <a:xfrm>
                          <a:off x="0" y="213906"/>
                          <a:ext cx="2420620" cy="702310"/>
                        </a:xfrm>
                        <a:custGeom>
                          <a:avLst/>
                          <a:gdLst/>
                          <a:ahLst/>
                          <a:cxnLst/>
                          <a:rect l="l" t="t" r="r" b="b"/>
                          <a:pathLst>
                            <a:path w="2420620" h="702310">
                              <a:moveTo>
                                <a:pt x="2420493" y="0"/>
                              </a:moveTo>
                              <a:lnTo>
                                <a:pt x="1809670" y="702055"/>
                              </a:lnTo>
                            </a:path>
                            <a:path w="2420620" h="702310">
                              <a:moveTo>
                                <a:pt x="0" y="0"/>
                              </a:moveTo>
                              <a:lnTo>
                                <a:pt x="2420493" y="0"/>
                              </a:lnTo>
                            </a:path>
                          </a:pathLst>
                        </a:custGeom>
                        <a:ln w="10795">
                          <a:solidFill>
                            <a:srgbClr val="2E528F"/>
                          </a:solidFill>
                          <a:prstDash val="solid"/>
                        </a:ln>
                      </wps:spPr>
                      <wps:bodyPr wrap="square" lIns="0" tIns="0" rIns="0" bIns="0" rtlCol="0">
                        <a:noAutofit/>
                      </wps:bodyPr>
                    </wps:wsp>
                    <wps:wsp>
                      <wps:cNvPr id="198" name="Graphic 198"/>
                      <wps:cNvSpPr/>
                      <wps:spPr>
                        <a:xfrm>
                          <a:off x="0" y="213906"/>
                          <a:ext cx="1887220" cy="702310"/>
                        </a:xfrm>
                        <a:custGeom>
                          <a:avLst/>
                          <a:gdLst/>
                          <a:ahLst/>
                          <a:cxnLst/>
                          <a:rect l="l" t="t" r="r" b="b"/>
                          <a:pathLst>
                            <a:path w="1887220" h="702310">
                              <a:moveTo>
                                <a:pt x="1887093" y="0"/>
                              </a:moveTo>
                              <a:lnTo>
                                <a:pt x="0" y="0"/>
                              </a:lnTo>
                              <a:lnTo>
                                <a:pt x="0" y="702055"/>
                              </a:lnTo>
                              <a:lnTo>
                                <a:pt x="1276243" y="702055"/>
                              </a:lnTo>
                              <a:lnTo>
                                <a:pt x="1887093" y="0"/>
                              </a:lnTo>
                              <a:close/>
                            </a:path>
                          </a:pathLst>
                        </a:custGeom>
                        <a:solidFill>
                          <a:srgbClr val="0053A1"/>
                        </a:solidFill>
                      </wps:spPr>
                      <wps:bodyPr wrap="square" lIns="0" tIns="0" rIns="0" bIns="0" rtlCol="0">
                        <a:noAutofit/>
                      </wps:bodyPr>
                    </wps:wsp>
                    <wps:wsp>
                      <wps:cNvPr id="199" name="Graphic 199"/>
                      <wps:cNvSpPr/>
                      <wps:spPr>
                        <a:xfrm>
                          <a:off x="0" y="213906"/>
                          <a:ext cx="1887220" cy="702310"/>
                        </a:xfrm>
                        <a:custGeom>
                          <a:avLst/>
                          <a:gdLst/>
                          <a:ahLst/>
                          <a:cxnLst/>
                          <a:rect l="l" t="t" r="r" b="b"/>
                          <a:pathLst>
                            <a:path w="1887220" h="702310">
                              <a:moveTo>
                                <a:pt x="1887092" y="0"/>
                              </a:moveTo>
                              <a:lnTo>
                                <a:pt x="1276243" y="702055"/>
                              </a:lnTo>
                            </a:path>
                            <a:path w="1887220" h="702310">
                              <a:moveTo>
                                <a:pt x="0" y="0"/>
                              </a:moveTo>
                              <a:lnTo>
                                <a:pt x="1887092" y="0"/>
                              </a:lnTo>
                            </a:path>
                          </a:pathLst>
                        </a:custGeom>
                        <a:ln w="10795">
                          <a:solidFill>
                            <a:srgbClr val="2E528F"/>
                          </a:solidFill>
                          <a:prstDash val="solid"/>
                        </a:ln>
                      </wps:spPr>
                      <wps:bodyPr wrap="square" lIns="0" tIns="0" rIns="0" bIns="0" rtlCol="0">
                        <a:noAutofit/>
                      </wps:bodyPr>
                    </wps:wsp>
                    <pic:pic xmlns:pic="http://schemas.openxmlformats.org/drawingml/2006/picture">
                      <pic:nvPicPr>
                        <pic:cNvPr id="200" name="Image 200"/>
                        <pic:cNvPicPr/>
                      </pic:nvPicPr>
                      <pic:blipFill>
                        <a:blip r:embed="rId1" cstate="print"/>
                        <a:stretch>
                          <a:fillRect/>
                        </a:stretch>
                      </pic:blipFill>
                      <pic:spPr>
                        <a:xfrm>
                          <a:off x="7007352" y="350558"/>
                          <a:ext cx="461022" cy="415302"/>
                        </a:xfrm>
                        <a:prstGeom prst="rect">
                          <a:avLst/>
                        </a:prstGeom>
                      </pic:spPr>
                    </pic:pic>
                  </wpg:wgp>
                </a:graphicData>
              </a:graphic>
            </wp:anchor>
          </w:drawing>
        </mc:Choice>
        <mc:Fallback>
          <w:pict>
            <v:group w14:anchorId="51121C31" id="Group 191" o:spid="_x0000_s1026" style="position:absolute;margin-left:0;margin-top:769.75pt;width:595.75pt;height:72.55pt;z-index:-251650048;mso-wrap-distance-left:0;mso-wrap-distance-right:0;mso-position-horizontal-relative:page;mso-position-vertical-relative:page" coordsize="75660,9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">
              <v:shape id="Graphic 192" o:spid="_x0000_s1027" style="position:absolute;left:45316;top:53;width:30289;height:9106;visibility:visible;mso-wrap-style:square;v-text-anchor:top" coordsize="3028950,91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" path="m3028948,l645413,,597241,1770,550031,6997r-46124,8559l458996,27324,415421,42173,373307,59981,332780,80622r-38817,23350l256981,129905r-35021,28392l189023,189023r-30727,32936l129904,256979r-25934,36979l80621,332773,59980,373298,42172,415409,27323,458980,15556,503887,6997,550005,1770,597209,,645375,,910563r3028948,l3028948,xe" fillcolor="#404143" stroked="f">
                <v:path arrowok="t"/>
              </v:shape>
              <v:shape id="Graphic 193" o:spid="_x0000_s1028" style="position:absolute;left:45316;top:53;width:30289;height:9106;visibility:visible;mso-wrap-style:square;v-text-anchor:top" coordsize="3028950,91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" path="m,910563l,645375,1770,597209,6997,550005r8559,-46118l27323,458980,42172,415409,59980,373298,80621,332773r23349,-38815l129904,256979r28392,-35020l189023,189023r32937,-30726l256981,129905r36982,-25933l332780,80622,373307,59981,415421,42173,458996,27324,503907,15556,550031,6997,597241,1770,645413,,3028948,e" filled="f" strokecolor="#2e528f" strokeweight=".85pt">
                <v:path arrowok="t"/>
              </v:shape>
              <v:shape id="Graphic 194" o:spid="_x0000_s1029" style="position:absolute;top:1674;width:75520;height:458;visibility:visible;mso-wrap-style:square;v-text-anchor:top" coordsize="755205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" path="m7551813,l,,,45718r7551813,l7551813,xe" stroked="f">
                <v:path arrowok="t"/>
              </v:shape>
              <v:shape id="Graphic 195" o:spid="_x0000_s1030" style="position:absolute;top:2132;width:75609;height:7029;visibility:visible;mso-wrap-style:square;v-text-anchor:top" coordsize="7560945,70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" path="m,702754r7560564,l7560564,,,,,702754xe" fillcolor="#007cc5" stroked="f">
                <v:path arrowok="t"/>
              </v:shape>
              <v:shape id="Graphic 196" o:spid="_x0000_s1031" style="position:absolute;top:2139;width:24206;height:7023;visibility:visible;mso-wrap-style:square;v-text-anchor:top" coordsize="2420620,70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" path="m2420493,l,,,702055r1809670,l2420493,xe" fillcolor="#0066ad" stroked="f">
                <v:path arrowok="t"/>
              </v:shape>
              <v:shape id="Graphic 197" o:spid="_x0000_s1032" style="position:absolute;top:2139;width:24206;height:7023;visibility:visible;mso-wrap-style:square;v-text-anchor:top" coordsize="2420620,70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" path="m2420493,l1809670,702055em,l2420493,e" filled="f" strokecolor="#2e528f" strokeweight=".85pt">
                <v:path arrowok="t"/>
              </v:shape>
              <v:shape id="Graphic 198" o:spid="_x0000_s1033" style="position:absolute;top:2139;width:18872;height:7023;visibility:visible;mso-wrap-style:square;v-text-anchor:top" coordsize="1887220,70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" path="m1887093,l,,,702055r1276243,l1887093,xe" fillcolor="#0053a1" stroked="f">
                <v:path arrowok="t"/>
              </v:shape>
              <v:shape id="Graphic 199" o:spid="_x0000_s1034" style="position:absolute;top:2139;width:18872;height:7023;visibility:visible;mso-wrap-style:square;v-text-anchor:top" coordsize="1887220,70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" path="m1887092,l1276243,702055em,l1887092,e" filled="f" strokecolor="#2e528f" strokeweight=".85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00" o:spid="_x0000_s1035" type="#_x0000_t75" style="position:absolute;left:70073;top:3505;width:4610;height:4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">
                <v:imagedata r:id="rId2" o:title=""/>
              </v:shape>
              <w10:wrap anchorx="page" anchory="page"/>
            </v:group>
          </w:pict>
        </mc:Fallback>
      </mc:AlternateContent>
    </w:r>
    <w:r w:rsidRPr="005D1D8D">
      <w:rPr>
        <w:noProof/>
      </w:rPr>
      <mc:AlternateContent>
        <mc:Choice Requires="wps">
          <w:drawing>
            <wp:anchor distT="0" distB="0" distL="0" distR="0" simplePos="0" relativeHeight="251668480" behindDoc="1" locked="0" layoutInCell="1" allowOverlap="1" wp14:anchorId="2E2FAFE2" wp14:editId="308FF202">
              <wp:simplePos x="0" y="0"/>
              <wp:positionH relativeFrom="page">
                <wp:posOffset>7125970</wp:posOffset>
              </wp:positionH>
              <wp:positionV relativeFrom="page">
                <wp:posOffset>10239375</wp:posOffset>
              </wp:positionV>
              <wp:extent cx="269240" cy="203835"/>
              <wp:effectExtent l="0" t="0" r="0" b="0"/>
              <wp:wrapNone/>
              <wp:docPr id="201" name="Textbox 201"/>
              <wp:cNvGraphicFramePr/>
              <a:graphic xmlns:a="http://schemas.openxmlformats.org/drawingml/2006/main">
                <a:graphicData uri="http://schemas.microsoft.com/office/word/2010/wordprocessingShape">
                  <wps:wsp>
                    <wps:cNvSpPr txBox="1"/>
                    <wps:spPr>
                      <a:xfrm>
                        <a:off x="0" y="0"/>
                        <a:ext cx="269240" cy="203835"/>
                      </a:xfrm>
                      <a:prstGeom prst="rect">
                        <a:avLst/>
                      </a:prstGeom>
                    </wps:spPr>
                    <wps:txbx>
                      <w:txbxContent>
                        <w:p w14:paraId="430F65BA" w14:textId="77777777" w:rsidR="00A92CEB" w:rsidRPr="005D1D8D" w:rsidRDefault="00AC2904">
                          <w:pPr>
                            <w:spacing w:line="306" w:lineRule="exact"/>
                            <w:ind w:left="60"/>
                            <w:rPr>
                              <w:rFonts w:ascii="Calibri"/>
                              <w:b/>
                              <w:sz w:val="28"/>
                            </w:rPr>
                          </w:pPr>
                          <w:r w:rsidRPr="005D1D8D">
                            <w:rPr>
                              <w:rFonts w:ascii="Calibri"/>
                              <w:b/>
                              <w:color w:val="FFFFFF"/>
                              <w:spacing w:val="-5"/>
                              <w:sz w:val="28"/>
                            </w:rPr>
                            <w:fldChar w:fldCharType="begin"/>
                          </w:r>
                          <w:r w:rsidRPr="005D1D8D">
                            <w:rPr>
                              <w:rFonts w:ascii="Calibri"/>
                              <w:b/>
                              <w:color w:val="FFFFFF"/>
                              <w:spacing w:val="-5"/>
                              <w:sz w:val="28"/>
                            </w:rPr>
                            <w:instrText xml:space="preserve"> PAGE </w:instrText>
                          </w:r>
                          <w:r w:rsidRPr="005D1D8D">
                            <w:rPr>
                              <w:rFonts w:ascii="Calibri"/>
                              <w:b/>
                              <w:color w:val="FFFFFF"/>
                              <w:spacing w:val="-5"/>
                              <w:sz w:val="28"/>
                            </w:rPr>
                            <w:fldChar w:fldCharType="separate"/>
                          </w:r>
                          <w:r w:rsidRPr="005D1D8D">
                            <w:rPr>
                              <w:rFonts w:ascii="Calibri"/>
                              <w:b/>
                              <w:color w:val="FFFFFF"/>
                              <w:spacing w:val="-5"/>
                              <w:sz w:val="28"/>
                            </w:rPr>
                            <w:t>10</w:t>
                          </w:r>
                          <w:r w:rsidRPr="005D1D8D">
                            <w:rPr>
                              <w:rFonts w:ascii="Calibri"/>
                              <w:b/>
                              <w:color w:val="FFFFFF"/>
                              <w:spacing w:val="-5"/>
                              <w:sz w:val="28"/>
                            </w:rPr>
                            <w:fldChar w:fldCharType="end"/>
                          </w:r>
                        </w:p>
                      </w:txbxContent>
                    </wps:txbx>
                    <wps:bodyPr wrap="square" lIns="0" tIns="0" rIns="0" bIns="0" rtlCol="0">
                      <a:noAutofit/>
                    </wps:bodyPr>
                  </wps:wsp>
                </a:graphicData>
              </a:graphic>
            </wp:anchor>
          </w:drawing>
        </mc:Choice>
        <mc:Fallback>
          <w:pict>
            <v:shapetype w14:anchorId="2E2FAFE2" id="_x0000_t202" coordsize="21600,21600" o:spt="202" path="m,l,21600r21600,l21600,xe">
              <v:stroke joinstyle="miter"/>
              <v:path gradientshapeok="t" o:connecttype="rect"/>
            </v:shapetype>
            <v:shape id="Textbox 201" o:spid="_x0000_s1048" type="#_x0000_t202" style="position:absolute;margin-left:561.1pt;margin-top:806.25pt;width:21.2pt;height:16.05pt;z-index:-251648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" filled="f" stroked="f">
              <v:textbox inset="0,0,0,0">
                <w:txbxContent>
                  <w:p w14:paraId="430F65BA" w14:textId="77777777" w:rsidR="00A92CEB" w:rsidRPr="005D1D8D" w:rsidRDefault="00AC2904">
                    <w:pPr>
                      <w:spacing w:line="306" w:lineRule="exact"/>
                      <w:ind w:left="60"/>
                      <w:rPr>
                        <w:rFonts w:ascii="Calibri"/>
                        <w:b/>
                        <w:sz w:val="28"/>
                      </w:rPr>
                    </w:pPr>
                    <w:r w:rsidRPr="005D1D8D">
                      <w:rPr>
                        <w:rFonts w:ascii="Calibri"/>
                        <w:b/>
                        <w:color w:val="FFFFFF"/>
                        <w:spacing w:val="-5"/>
                        <w:sz w:val="28"/>
                      </w:rPr>
                      <w:fldChar w:fldCharType="begin"/>
                    </w:r>
                    <w:r w:rsidRPr="005D1D8D">
                      <w:rPr>
                        <w:rFonts w:ascii="Calibri"/>
                        <w:b/>
                        <w:color w:val="FFFFFF"/>
                        <w:spacing w:val="-5"/>
                        <w:sz w:val="28"/>
                      </w:rPr>
                      <w:instrText xml:space="preserve"> PAGE </w:instrText>
                    </w:r>
                    <w:r w:rsidRPr="005D1D8D">
                      <w:rPr>
                        <w:rFonts w:ascii="Calibri"/>
                        <w:b/>
                        <w:color w:val="FFFFFF"/>
                        <w:spacing w:val="-5"/>
                        <w:sz w:val="28"/>
                      </w:rPr>
                      <w:fldChar w:fldCharType="separate"/>
                    </w:r>
                    <w:r w:rsidRPr="005D1D8D">
                      <w:rPr>
                        <w:rFonts w:ascii="Calibri"/>
                        <w:b/>
                        <w:color w:val="FFFFFF"/>
                        <w:spacing w:val="-5"/>
                        <w:sz w:val="28"/>
                      </w:rPr>
                      <w:t>10</w:t>
                    </w:r>
                    <w:r w:rsidRPr="005D1D8D">
                      <w:rPr>
                        <w:rFonts w:ascii="Calibri"/>
                        <w:b/>
                        <w:color w:val="FFFFFF"/>
                        <w:spacing w:val="-5"/>
                        <w:sz w:val="28"/>
                      </w:rP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E5DACF" w14:textId="77777777" w:rsidR="00A92CEB" w:rsidRPr="005D1D8D" w:rsidRDefault="00AC2904">
    <w:pPr>
      <w:pStyle w:val="BodyText"/>
      <w:spacing w:line="14" w:lineRule="auto"/>
      <w:rPr>
        <w:sz w:val="20"/>
      </w:rPr>
    </w:pPr>
    <w:r w:rsidRPr="005D1D8D">
      <w:rPr>
        <w:noProof/>
      </w:rPr>
      <mc:AlternateContent>
        <mc:Choice Requires="wpg">
          <w:drawing>
            <wp:anchor distT="0" distB="0" distL="0" distR="0" simplePos="0" relativeHeight="251678720" behindDoc="1" locked="0" layoutInCell="1" allowOverlap="1" wp14:anchorId="44453492" wp14:editId="38C2A1A8">
              <wp:simplePos x="0" y="0"/>
              <wp:positionH relativeFrom="page">
                <wp:posOffset>0</wp:posOffset>
              </wp:positionH>
              <wp:positionV relativeFrom="page">
                <wp:posOffset>9775825</wp:posOffset>
              </wp:positionV>
              <wp:extent cx="7566025" cy="921385"/>
              <wp:effectExtent l="0" t="0" r="0" b="0"/>
              <wp:wrapNone/>
              <wp:docPr id="237" name="Group 237"/>
              <wp:cNvGraphicFramePr/>
              <a:graphic xmlns:a="http://schemas.openxmlformats.org/drawingml/2006/main">
                <a:graphicData uri="http://schemas.microsoft.com/office/word/2010/wordprocessingGroup">
                  <wpg:wgp>
                    <wpg:cNvGrpSpPr/>
                    <wpg:grpSpPr>
                      <a:xfrm>
                        <a:off x="0" y="0"/>
                        <a:ext cx="7566025" cy="921385"/>
                        <a:chOff x="0" y="0"/>
                        <a:chExt cx="7566025" cy="921385"/>
                      </a:xfrm>
                    </wpg:grpSpPr>
                    <wps:wsp>
                      <wps:cNvPr id="238" name="Graphic 238"/>
                      <wps:cNvSpPr/>
                      <wps:spPr>
                        <a:xfrm>
                          <a:off x="4531614" y="5397"/>
                          <a:ext cx="3028950" cy="910590"/>
                        </a:xfrm>
                        <a:custGeom>
                          <a:avLst/>
                          <a:gdLst/>
                          <a:ahLst/>
                          <a:cxnLst/>
                          <a:rect l="l" t="t" r="r" b="b"/>
                          <a:pathLst>
                            <a:path w="3028950" h="910590">
                              <a:moveTo>
                                <a:pt x="3028948" y="0"/>
                              </a:moveTo>
                              <a:lnTo>
                                <a:pt x="645413" y="0"/>
                              </a:lnTo>
                              <a:lnTo>
                                <a:pt x="597241" y="1770"/>
                              </a:lnTo>
                              <a:lnTo>
                                <a:pt x="550031" y="6997"/>
                              </a:lnTo>
                              <a:lnTo>
                                <a:pt x="503907" y="15556"/>
                              </a:lnTo>
                              <a:lnTo>
                                <a:pt x="458996" y="27324"/>
                              </a:lnTo>
                              <a:lnTo>
                                <a:pt x="415421" y="42173"/>
                              </a:lnTo>
                              <a:lnTo>
                                <a:pt x="373307" y="59981"/>
                              </a:lnTo>
                              <a:lnTo>
                                <a:pt x="332780" y="80622"/>
                              </a:lnTo>
                              <a:lnTo>
                                <a:pt x="293963" y="103972"/>
                              </a:lnTo>
                              <a:lnTo>
                                <a:pt x="256981" y="129905"/>
                              </a:lnTo>
                              <a:lnTo>
                                <a:pt x="221960" y="158297"/>
                              </a:lnTo>
                              <a:lnTo>
                                <a:pt x="189023" y="189023"/>
                              </a:lnTo>
                              <a:lnTo>
                                <a:pt x="158296" y="221959"/>
                              </a:lnTo>
                              <a:lnTo>
                                <a:pt x="129904" y="256979"/>
                              </a:lnTo>
                              <a:lnTo>
                                <a:pt x="103970" y="293958"/>
                              </a:lnTo>
                              <a:lnTo>
                                <a:pt x="80621" y="332773"/>
                              </a:lnTo>
                              <a:lnTo>
                                <a:pt x="59980" y="373298"/>
                              </a:lnTo>
                              <a:lnTo>
                                <a:pt x="42172" y="415409"/>
                              </a:lnTo>
                              <a:lnTo>
                                <a:pt x="27323" y="458980"/>
                              </a:lnTo>
                              <a:lnTo>
                                <a:pt x="15556" y="503887"/>
                              </a:lnTo>
                              <a:lnTo>
                                <a:pt x="6997" y="550005"/>
                              </a:lnTo>
                              <a:lnTo>
                                <a:pt x="1770" y="597209"/>
                              </a:lnTo>
                              <a:lnTo>
                                <a:pt x="0" y="645375"/>
                              </a:lnTo>
                              <a:lnTo>
                                <a:pt x="0" y="910563"/>
                              </a:lnTo>
                              <a:lnTo>
                                <a:pt x="3028948" y="910563"/>
                              </a:lnTo>
                              <a:lnTo>
                                <a:pt x="3028948" y="0"/>
                              </a:lnTo>
                              <a:close/>
                            </a:path>
                          </a:pathLst>
                        </a:custGeom>
                        <a:solidFill>
                          <a:srgbClr val="404143"/>
                        </a:solidFill>
                      </wps:spPr>
                      <wps:bodyPr wrap="square" lIns="0" tIns="0" rIns="0" bIns="0" rtlCol="0">
                        <a:noAutofit/>
                      </wps:bodyPr>
                    </wps:wsp>
                    <wps:wsp>
                      <wps:cNvPr id="239" name="Graphic 239"/>
                      <wps:cNvSpPr/>
                      <wps:spPr>
                        <a:xfrm>
                          <a:off x="4531614" y="5397"/>
                          <a:ext cx="3028950" cy="910590"/>
                        </a:xfrm>
                        <a:custGeom>
                          <a:avLst/>
                          <a:gdLst/>
                          <a:ahLst/>
                          <a:cxnLst/>
                          <a:rect l="l" t="t" r="r" b="b"/>
                          <a:pathLst>
                            <a:path w="3028950" h="910590">
                              <a:moveTo>
                                <a:pt x="0" y="910563"/>
                              </a:moveTo>
                              <a:lnTo>
                                <a:pt x="0" y="645375"/>
                              </a:lnTo>
                              <a:lnTo>
                                <a:pt x="1770" y="597209"/>
                              </a:lnTo>
                              <a:lnTo>
                                <a:pt x="6997" y="550005"/>
                              </a:lnTo>
                              <a:lnTo>
                                <a:pt x="15556" y="503887"/>
                              </a:lnTo>
                              <a:lnTo>
                                <a:pt x="27323" y="458980"/>
                              </a:lnTo>
                              <a:lnTo>
                                <a:pt x="42172" y="415409"/>
                              </a:lnTo>
                              <a:lnTo>
                                <a:pt x="59980" y="373298"/>
                              </a:lnTo>
                              <a:lnTo>
                                <a:pt x="80621" y="332773"/>
                              </a:lnTo>
                              <a:lnTo>
                                <a:pt x="103970" y="293958"/>
                              </a:lnTo>
                              <a:lnTo>
                                <a:pt x="129904" y="256979"/>
                              </a:lnTo>
                              <a:lnTo>
                                <a:pt x="158296" y="221959"/>
                              </a:lnTo>
                              <a:lnTo>
                                <a:pt x="189023" y="189023"/>
                              </a:lnTo>
                              <a:lnTo>
                                <a:pt x="221960" y="158297"/>
                              </a:lnTo>
                              <a:lnTo>
                                <a:pt x="256981" y="129905"/>
                              </a:lnTo>
                              <a:lnTo>
                                <a:pt x="293963" y="103972"/>
                              </a:lnTo>
                              <a:lnTo>
                                <a:pt x="332780" y="80622"/>
                              </a:lnTo>
                              <a:lnTo>
                                <a:pt x="373307" y="59981"/>
                              </a:lnTo>
                              <a:lnTo>
                                <a:pt x="415421" y="42173"/>
                              </a:lnTo>
                              <a:lnTo>
                                <a:pt x="458996" y="27324"/>
                              </a:lnTo>
                              <a:lnTo>
                                <a:pt x="503907" y="15556"/>
                              </a:lnTo>
                              <a:lnTo>
                                <a:pt x="550031" y="6997"/>
                              </a:lnTo>
                              <a:lnTo>
                                <a:pt x="597241" y="1770"/>
                              </a:lnTo>
                              <a:lnTo>
                                <a:pt x="645413" y="0"/>
                              </a:lnTo>
                              <a:lnTo>
                                <a:pt x="3028948" y="0"/>
                              </a:lnTo>
                            </a:path>
                          </a:pathLst>
                        </a:custGeom>
                        <a:ln w="10795">
                          <a:solidFill>
                            <a:srgbClr val="2E528F"/>
                          </a:solidFill>
                          <a:prstDash val="solid"/>
                        </a:ln>
                      </wps:spPr>
                      <wps:bodyPr wrap="square" lIns="0" tIns="0" rIns="0" bIns="0" rtlCol="0">
                        <a:noAutofit/>
                      </wps:bodyPr>
                    </wps:wsp>
                    <wps:wsp>
                      <wps:cNvPr id="240" name="Graphic 240"/>
                      <wps:cNvSpPr/>
                      <wps:spPr>
                        <a:xfrm>
                          <a:off x="0" y="167488"/>
                          <a:ext cx="7552055" cy="45720"/>
                        </a:xfrm>
                        <a:custGeom>
                          <a:avLst/>
                          <a:gdLst/>
                          <a:ahLst/>
                          <a:cxnLst/>
                          <a:rect l="l" t="t" r="r" b="b"/>
                          <a:pathLst>
                            <a:path w="7552055" h="45720">
                              <a:moveTo>
                                <a:pt x="7551813" y="0"/>
                              </a:moveTo>
                              <a:lnTo>
                                <a:pt x="0" y="0"/>
                              </a:lnTo>
                              <a:lnTo>
                                <a:pt x="0" y="45718"/>
                              </a:lnTo>
                              <a:lnTo>
                                <a:pt x="7551813" y="45718"/>
                              </a:lnTo>
                              <a:lnTo>
                                <a:pt x="7551813" y="0"/>
                              </a:lnTo>
                              <a:close/>
                            </a:path>
                          </a:pathLst>
                        </a:custGeom>
                        <a:solidFill>
                          <a:srgbClr val="FFFFFF"/>
                        </a:solidFill>
                      </wps:spPr>
                      <wps:bodyPr wrap="square" lIns="0" tIns="0" rIns="0" bIns="0" rtlCol="0">
                        <a:noAutofit/>
                      </wps:bodyPr>
                    </wps:wsp>
                    <wps:wsp>
                      <wps:cNvPr id="241" name="Graphic 241"/>
                      <wps:cNvSpPr/>
                      <wps:spPr>
                        <a:xfrm>
                          <a:off x="0" y="213207"/>
                          <a:ext cx="7560945" cy="702945"/>
                        </a:xfrm>
                        <a:custGeom>
                          <a:avLst/>
                          <a:gdLst/>
                          <a:ahLst/>
                          <a:cxnLst/>
                          <a:rect l="l" t="t" r="r" b="b"/>
                          <a:pathLst>
                            <a:path w="7560945" h="702945">
                              <a:moveTo>
                                <a:pt x="0" y="702754"/>
                              </a:moveTo>
                              <a:lnTo>
                                <a:pt x="7560564" y="702754"/>
                              </a:lnTo>
                              <a:lnTo>
                                <a:pt x="7560564" y="0"/>
                              </a:lnTo>
                              <a:lnTo>
                                <a:pt x="0" y="0"/>
                              </a:lnTo>
                              <a:lnTo>
                                <a:pt x="0" y="702754"/>
                              </a:lnTo>
                              <a:close/>
                            </a:path>
                          </a:pathLst>
                        </a:custGeom>
                        <a:solidFill>
                          <a:srgbClr val="007CC5"/>
                        </a:solidFill>
                      </wps:spPr>
                      <wps:bodyPr wrap="square" lIns="0" tIns="0" rIns="0" bIns="0" rtlCol="0">
                        <a:noAutofit/>
                      </wps:bodyPr>
                    </wps:wsp>
                    <wps:wsp>
                      <wps:cNvPr id="242" name="Graphic 242"/>
                      <wps:cNvSpPr/>
                      <wps:spPr>
                        <a:xfrm>
                          <a:off x="0" y="213906"/>
                          <a:ext cx="2420620" cy="702310"/>
                        </a:xfrm>
                        <a:custGeom>
                          <a:avLst/>
                          <a:gdLst/>
                          <a:ahLst/>
                          <a:cxnLst/>
                          <a:rect l="l" t="t" r="r" b="b"/>
                          <a:pathLst>
                            <a:path w="2420620" h="702310">
                              <a:moveTo>
                                <a:pt x="2420493" y="0"/>
                              </a:moveTo>
                              <a:lnTo>
                                <a:pt x="0" y="0"/>
                              </a:lnTo>
                              <a:lnTo>
                                <a:pt x="0" y="702055"/>
                              </a:lnTo>
                              <a:lnTo>
                                <a:pt x="1809670" y="702055"/>
                              </a:lnTo>
                              <a:lnTo>
                                <a:pt x="2420493" y="0"/>
                              </a:lnTo>
                              <a:close/>
                            </a:path>
                          </a:pathLst>
                        </a:custGeom>
                        <a:solidFill>
                          <a:srgbClr val="0066AD"/>
                        </a:solidFill>
                      </wps:spPr>
                      <wps:bodyPr wrap="square" lIns="0" tIns="0" rIns="0" bIns="0" rtlCol="0">
                        <a:noAutofit/>
                      </wps:bodyPr>
                    </wps:wsp>
                    <wps:wsp>
                      <wps:cNvPr id="243" name="Graphic 243"/>
                      <wps:cNvSpPr/>
                      <wps:spPr>
                        <a:xfrm>
                          <a:off x="0" y="213906"/>
                          <a:ext cx="2420620" cy="702310"/>
                        </a:xfrm>
                        <a:custGeom>
                          <a:avLst/>
                          <a:gdLst/>
                          <a:ahLst/>
                          <a:cxnLst/>
                          <a:rect l="l" t="t" r="r" b="b"/>
                          <a:pathLst>
                            <a:path w="2420620" h="702310">
                              <a:moveTo>
                                <a:pt x="2420493" y="0"/>
                              </a:moveTo>
                              <a:lnTo>
                                <a:pt x="1809670" y="702055"/>
                              </a:lnTo>
                            </a:path>
                            <a:path w="2420620" h="702310">
                              <a:moveTo>
                                <a:pt x="0" y="0"/>
                              </a:moveTo>
                              <a:lnTo>
                                <a:pt x="2420493" y="0"/>
                              </a:lnTo>
                            </a:path>
                          </a:pathLst>
                        </a:custGeom>
                        <a:ln w="10795">
                          <a:solidFill>
                            <a:srgbClr val="2E528F"/>
                          </a:solidFill>
                          <a:prstDash val="solid"/>
                        </a:ln>
                      </wps:spPr>
                      <wps:bodyPr wrap="square" lIns="0" tIns="0" rIns="0" bIns="0" rtlCol="0">
                        <a:noAutofit/>
                      </wps:bodyPr>
                    </wps:wsp>
                    <wps:wsp>
                      <wps:cNvPr id="244" name="Graphic 244"/>
                      <wps:cNvSpPr/>
                      <wps:spPr>
                        <a:xfrm>
                          <a:off x="0" y="213906"/>
                          <a:ext cx="1887220" cy="702310"/>
                        </a:xfrm>
                        <a:custGeom>
                          <a:avLst/>
                          <a:gdLst/>
                          <a:ahLst/>
                          <a:cxnLst/>
                          <a:rect l="l" t="t" r="r" b="b"/>
                          <a:pathLst>
                            <a:path w="1887220" h="702310">
                              <a:moveTo>
                                <a:pt x="1887093" y="0"/>
                              </a:moveTo>
                              <a:lnTo>
                                <a:pt x="0" y="0"/>
                              </a:lnTo>
                              <a:lnTo>
                                <a:pt x="0" y="702055"/>
                              </a:lnTo>
                              <a:lnTo>
                                <a:pt x="1276243" y="702055"/>
                              </a:lnTo>
                              <a:lnTo>
                                <a:pt x="1887093" y="0"/>
                              </a:lnTo>
                              <a:close/>
                            </a:path>
                          </a:pathLst>
                        </a:custGeom>
                        <a:solidFill>
                          <a:srgbClr val="0053A1"/>
                        </a:solidFill>
                      </wps:spPr>
                      <wps:bodyPr wrap="square" lIns="0" tIns="0" rIns="0" bIns="0" rtlCol="0">
                        <a:noAutofit/>
                      </wps:bodyPr>
                    </wps:wsp>
                    <wps:wsp>
                      <wps:cNvPr id="245" name="Graphic 245"/>
                      <wps:cNvSpPr/>
                      <wps:spPr>
                        <a:xfrm>
                          <a:off x="0" y="213906"/>
                          <a:ext cx="1887220" cy="702310"/>
                        </a:xfrm>
                        <a:custGeom>
                          <a:avLst/>
                          <a:gdLst/>
                          <a:ahLst/>
                          <a:cxnLst/>
                          <a:rect l="l" t="t" r="r" b="b"/>
                          <a:pathLst>
                            <a:path w="1887220" h="702310">
                              <a:moveTo>
                                <a:pt x="1887092" y="0"/>
                              </a:moveTo>
                              <a:lnTo>
                                <a:pt x="1276243" y="702055"/>
                              </a:lnTo>
                            </a:path>
                            <a:path w="1887220" h="702310">
                              <a:moveTo>
                                <a:pt x="0" y="0"/>
                              </a:moveTo>
                              <a:lnTo>
                                <a:pt x="1887092" y="0"/>
                              </a:lnTo>
                            </a:path>
                          </a:pathLst>
                        </a:custGeom>
                        <a:ln w="10795">
                          <a:solidFill>
                            <a:srgbClr val="2E528F"/>
                          </a:solidFill>
                          <a:prstDash val="solid"/>
                        </a:ln>
                      </wps:spPr>
                      <wps:bodyPr wrap="square" lIns="0" tIns="0" rIns="0" bIns="0" rtlCol="0">
                        <a:noAutofit/>
                      </wps:bodyPr>
                    </wps:wsp>
                    <pic:pic xmlns:pic="http://schemas.openxmlformats.org/drawingml/2006/picture">
                      <pic:nvPicPr>
                        <pic:cNvPr id="246" name="Image 246"/>
                        <pic:cNvPicPr/>
                      </pic:nvPicPr>
                      <pic:blipFill>
                        <a:blip r:embed="rId1" cstate="print"/>
                        <a:stretch>
                          <a:fillRect/>
                        </a:stretch>
                      </pic:blipFill>
                      <pic:spPr>
                        <a:xfrm>
                          <a:off x="7007352" y="350558"/>
                          <a:ext cx="461022" cy="415302"/>
                        </a:xfrm>
                        <a:prstGeom prst="rect">
                          <a:avLst/>
                        </a:prstGeom>
                      </pic:spPr>
                    </pic:pic>
                  </wpg:wgp>
                </a:graphicData>
              </a:graphic>
            </wp:anchor>
          </w:drawing>
        </mc:Choice>
        <mc:Fallback>
          <w:pict>
            <v:group w14:anchorId="57A438D0" id="Group 237" o:spid="_x0000_s1026" style="position:absolute;margin-left:0;margin-top:769.75pt;width:595.75pt;height:72.55pt;z-index:-251637760;mso-wrap-distance-left:0;mso-wrap-distance-right:0;mso-position-horizontal-relative:page;mso-position-vertical-relative:page" coordsize="75660,9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">
              <v:shape id="Graphic 238" o:spid="_x0000_s1027" style="position:absolute;left:45316;top:53;width:30289;height:9106;visibility:visible;mso-wrap-style:square;v-text-anchor:top" coordsize="3028950,91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" path="m3028948,l645413,,597241,1770,550031,6997r-46124,8559l458996,27324,415421,42173,373307,59981,332780,80622r-38817,23350l256981,129905r-35021,28392l189023,189023r-30727,32936l129904,256979r-25934,36979l80621,332773,59980,373298,42172,415409,27323,458980,15556,503887,6997,550005,1770,597209,,645375,,910563r3028948,l3028948,xe" fillcolor="#404143" stroked="f">
                <v:path arrowok="t"/>
              </v:shape>
              <v:shape id="Graphic 239" o:spid="_x0000_s1028" style="position:absolute;left:45316;top:53;width:30289;height:9106;visibility:visible;mso-wrap-style:square;v-text-anchor:top" coordsize="3028950,91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" path="m,910563l,645375,1770,597209,6997,550005r8559,-46118l27323,458980,42172,415409,59980,373298,80621,332773r23349,-38815l129904,256979r28392,-35020l189023,189023r32937,-30726l256981,129905r36982,-25933l332780,80622,373307,59981,415421,42173,458996,27324,503907,15556,550031,6997,597241,1770,645413,,3028948,e" filled="f" strokecolor="#2e528f" strokeweight=".85pt">
                <v:path arrowok="t"/>
              </v:shape>
              <v:shape id="Graphic 240" o:spid="_x0000_s1029" style="position:absolute;top:1674;width:75520;height:458;visibility:visible;mso-wrap-style:square;v-text-anchor:top" coordsize="755205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" path="m7551813,l,,,45718r7551813,l7551813,xe" stroked="f">
                <v:path arrowok="t"/>
              </v:shape>
              <v:shape id="Graphic 241" o:spid="_x0000_s1030" style="position:absolute;top:2132;width:75609;height:7029;visibility:visible;mso-wrap-style:square;v-text-anchor:top" coordsize="7560945,70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" path="m,702754r7560564,l7560564,,,,,702754xe" fillcolor="#007cc5" stroked="f">
                <v:path arrowok="t"/>
              </v:shape>
              <v:shape id="Graphic 242" o:spid="_x0000_s1031" style="position:absolute;top:2139;width:24206;height:7023;visibility:visible;mso-wrap-style:square;v-text-anchor:top" coordsize="2420620,70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" path="m2420493,l,,,702055r1809670,l2420493,xe" fillcolor="#0066ad" stroked="f">
                <v:path arrowok="t"/>
              </v:shape>
              <v:shape id="Graphic 243" o:spid="_x0000_s1032" style="position:absolute;top:2139;width:24206;height:7023;visibility:visible;mso-wrap-style:square;v-text-anchor:top" coordsize="2420620,70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" path="m2420493,l1809670,702055em,l2420493,e" filled="f" strokecolor="#2e528f" strokeweight=".85pt">
                <v:path arrowok="t"/>
              </v:shape>
              <v:shape id="Graphic 244" o:spid="_x0000_s1033" style="position:absolute;top:2139;width:18872;height:7023;visibility:visible;mso-wrap-style:square;v-text-anchor:top" coordsize="1887220,70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" path="m1887093,l,,,702055r1276243,l1887093,xe" fillcolor="#0053a1" stroked="f">
                <v:path arrowok="t"/>
              </v:shape>
              <v:shape id="Graphic 245" o:spid="_x0000_s1034" style="position:absolute;top:2139;width:18872;height:7023;visibility:visible;mso-wrap-style:square;v-text-anchor:top" coordsize="1887220,70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" path="m1887092,l1276243,702055em,l1887092,e" filled="f" strokecolor="#2e528f" strokeweight=".85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46" o:spid="_x0000_s1035" type="#_x0000_t75" style="position:absolute;left:70073;top:3505;width:4610;height:4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">
                <v:imagedata r:id="rId2" o:title=""/>
              </v:shape>
              <w10:wrap anchorx="page" anchory="page"/>
            </v:group>
          </w:pict>
        </mc:Fallback>
      </mc:AlternateContent>
    </w:r>
    <w:r w:rsidRPr="005D1D8D">
      <w:rPr>
        <w:noProof/>
      </w:rPr>
      <mc:AlternateContent>
        <mc:Choice Requires="wps">
          <w:drawing>
            <wp:anchor distT="0" distB="0" distL="0" distR="0" simplePos="0" relativeHeight="251682816" behindDoc="1" locked="0" layoutInCell="1" allowOverlap="1" wp14:anchorId="19FCE81D" wp14:editId="04EAF101">
              <wp:simplePos x="0" y="0"/>
              <wp:positionH relativeFrom="page">
                <wp:posOffset>7125970</wp:posOffset>
              </wp:positionH>
              <wp:positionV relativeFrom="page">
                <wp:posOffset>10239375</wp:posOffset>
              </wp:positionV>
              <wp:extent cx="269240" cy="203835"/>
              <wp:effectExtent l="0" t="0" r="0" b="0"/>
              <wp:wrapNone/>
              <wp:docPr id="247" name="Textbox 247"/>
              <wp:cNvGraphicFramePr/>
              <a:graphic xmlns:a="http://schemas.openxmlformats.org/drawingml/2006/main">
                <a:graphicData uri="http://schemas.microsoft.com/office/word/2010/wordprocessingShape">
                  <wps:wsp>
                    <wps:cNvSpPr txBox="1"/>
                    <wps:spPr>
                      <a:xfrm>
                        <a:off x="0" y="0"/>
                        <a:ext cx="269240" cy="203835"/>
                      </a:xfrm>
                      <a:prstGeom prst="rect">
                        <a:avLst/>
                      </a:prstGeom>
                    </wps:spPr>
                    <wps:txbx>
                      <w:txbxContent>
                        <w:p w14:paraId="2865AF82" w14:textId="77777777" w:rsidR="00A92CEB" w:rsidRPr="005D1D8D" w:rsidRDefault="00AC2904">
                          <w:pPr>
                            <w:spacing w:line="306" w:lineRule="exact"/>
                            <w:ind w:left="60"/>
                            <w:rPr>
                              <w:rFonts w:ascii="Calibri"/>
                              <w:b/>
                              <w:sz w:val="28"/>
                            </w:rPr>
                          </w:pPr>
                          <w:r w:rsidRPr="005D1D8D">
                            <w:rPr>
                              <w:rFonts w:ascii="Calibri"/>
                              <w:b/>
                              <w:color w:val="FFFFFF"/>
                              <w:spacing w:val="-5"/>
                              <w:sz w:val="28"/>
                            </w:rPr>
                            <w:fldChar w:fldCharType="begin"/>
                          </w:r>
                          <w:r w:rsidRPr="005D1D8D">
                            <w:rPr>
                              <w:rFonts w:ascii="Calibri"/>
                              <w:b/>
                              <w:color w:val="FFFFFF"/>
                              <w:spacing w:val="-5"/>
                              <w:sz w:val="28"/>
                            </w:rPr>
                            <w:instrText xml:space="preserve"> PAGE </w:instrText>
                          </w:r>
                          <w:r w:rsidRPr="005D1D8D">
                            <w:rPr>
                              <w:rFonts w:ascii="Calibri"/>
                              <w:b/>
                              <w:color w:val="FFFFFF"/>
                              <w:spacing w:val="-5"/>
                              <w:sz w:val="28"/>
                            </w:rPr>
                            <w:fldChar w:fldCharType="separate"/>
                          </w:r>
                          <w:r w:rsidRPr="005D1D8D">
                            <w:rPr>
                              <w:rFonts w:ascii="Calibri"/>
                              <w:b/>
                              <w:color w:val="FFFFFF"/>
                              <w:spacing w:val="-5"/>
                              <w:sz w:val="28"/>
                            </w:rPr>
                            <w:t>12</w:t>
                          </w:r>
                          <w:r w:rsidRPr="005D1D8D">
                            <w:rPr>
                              <w:rFonts w:ascii="Calibri"/>
                              <w:b/>
                              <w:color w:val="FFFFFF"/>
                              <w:spacing w:val="-5"/>
                              <w:sz w:val="28"/>
                            </w:rPr>
                            <w:fldChar w:fldCharType="end"/>
                          </w:r>
                        </w:p>
                      </w:txbxContent>
                    </wps:txbx>
                    <wps:bodyPr wrap="square" lIns="0" tIns="0" rIns="0" bIns="0" rtlCol="0">
                      <a:noAutofit/>
                    </wps:bodyPr>
                  </wps:wsp>
                </a:graphicData>
              </a:graphic>
            </wp:anchor>
          </w:drawing>
        </mc:Choice>
        <mc:Fallback>
          <w:pict>
            <v:shapetype w14:anchorId="19FCE81D" id="_x0000_t202" coordsize="21600,21600" o:spt="202" path="m,l,21600r21600,l21600,xe">
              <v:stroke joinstyle="miter"/>
              <v:path gradientshapeok="t" o:connecttype="rect"/>
            </v:shapetype>
            <v:shape id="Textbox 247" o:spid="_x0000_s1050" type="#_x0000_t202" style="position:absolute;margin-left:561.1pt;margin-top:806.25pt;width:21.2pt;height:16.05pt;z-index:-251633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" filled="f" stroked="f">
              <v:textbox inset="0,0,0,0">
                <w:txbxContent>
                  <w:p w14:paraId="2865AF82" w14:textId="77777777" w:rsidR="00A92CEB" w:rsidRPr="005D1D8D" w:rsidRDefault="00AC2904">
                    <w:pPr>
                      <w:spacing w:line="306" w:lineRule="exact"/>
                      <w:ind w:left="60"/>
                      <w:rPr>
                        <w:rFonts w:ascii="Calibri"/>
                        <w:b/>
                        <w:sz w:val="28"/>
                      </w:rPr>
                    </w:pPr>
                    <w:r w:rsidRPr="005D1D8D">
                      <w:rPr>
                        <w:rFonts w:ascii="Calibri"/>
                        <w:b/>
                        <w:color w:val="FFFFFF"/>
                        <w:spacing w:val="-5"/>
                        <w:sz w:val="28"/>
                      </w:rPr>
                      <w:fldChar w:fldCharType="begin"/>
                    </w:r>
                    <w:r w:rsidRPr="005D1D8D">
                      <w:rPr>
                        <w:rFonts w:ascii="Calibri"/>
                        <w:b/>
                        <w:color w:val="FFFFFF"/>
                        <w:spacing w:val="-5"/>
                        <w:sz w:val="28"/>
                      </w:rPr>
                      <w:instrText xml:space="preserve"> PAGE </w:instrText>
                    </w:r>
                    <w:r w:rsidRPr="005D1D8D">
                      <w:rPr>
                        <w:rFonts w:ascii="Calibri"/>
                        <w:b/>
                        <w:color w:val="FFFFFF"/>
                        <w:spacing w:val="-5"/>
                        <w:sz w:val="28"/>
                      </w:rPr>
                      <w:fldChar w:fldCharType="separate"/>
                    </w:r>
                    <w:r w:rsidRPr="005D1D8D">
                      <w:rPr>
                        <w:rFonts w:ascii="Calibri"/>
                        <w:b/>
                        <w:color w:val="FFFFFF"/>
                        <w:spacing w:val="-5"/>
                        <w:sz w:val="28"/>
                      </w:rPr>
                      <w:t>12</w:t>
                    </w:r>
                    <w:r w:rsidRPr="005D1D8D">
                      <w:rPr>
                        <w:rFonts w:ascii="Calibri"/>
                        <w:b/>
                        <w:color w:val="FFFFFF"/>
                        <w:spacing w:val="-5"/>
                        <w:sz w:val="28"/>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54FC23" w14:textId="77777777" w:rsidR="00402DBF" w:rsidRPr="005D1D8D" w:rsidRDefault="00402DBF">
      <w:r w:rsidRPr="005D1D8D">
        <w:separator/>
      </w:r>
    </w:p>
  </w:footnote>
  <w:footnote w:type="continuationSeparator" w:id="0">
    <w:p w14:paraId="52D6EF96" w14:textId="77777777" w:rsidR="00402DBF" w:rsidRPr="005D1D8D" w:rsidRDefault="00402DBF">
      <w:r w:rsidRPr="005D1D8D">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A82AD9" w14:textId="77777777" w:rsidR="00A92CEB" w:rsidRPr="005D1D8D" w:rsidRDefault="00AC2904">
    <w:pPr>
      <w:pStyle w:val="BodyText"/>
      <w:spacing w:line="14" w:lineRule="auto"/>
      <w:rPr>
        <w:sz w:val="20"/>
      </w:rPr>
    </w:pPr>
    <w:r w:rsidRPr="005D1D8D">
      <w:rPr>
        <w:noProof/>
      </w:rPr>
      <mc:AlternateContent>
        <mc:Choice Requires="wpg">
          <w:drawing>
            <wp:anchor distT="0" distB="0" distL="0" distR="0" simplePos="0" relativeHeight="251634688" behindDoc="1" locked="0" layoutInCell="1" allowOverlap="1" wp14:anchorId="02AC97E4" wp14:editId="2DFAAC0B">
              <wp:simplePos x="0" y="0"/>
              <wp:positionH relativeFrom="page">
                <wp:posOffset>-5080</wp:posOffset>
              </wp:positionH>
              <wp:positionV relativeFrom="page">
                <wp:posOffset>-5080</wp:posOffset>
              </wp:positionV>
              <wp:extent cx="7566025" cy="974090"/>
              <wp:effectExtent l="0" t="0" r="0" b="0"/>
              <wp:wrapNone/>
              <wp:docPr id="1" name="Group 1"/>
              <wp:cNvGraphicFramePr/>
              <a:graphic xmlns:a="http://schemas.openxmlformats.org/drawingml/2006/main">
                <a:graphicData uri="http://schemas.microsoft.com/office/word/2010/wordprocessingGroup">
                  <wpg:wgp>
                    <wpg:cNvGrpSpPr/>
                    <wpg:grpSpPr>
                      <a:xfrm>
                        <a:off x="0" y="0"/>
                        <a:ext cx="7566025" cy="974090"/>
                        <a:chOff x="0" y="0"/>
                        <a:chExt cx="7566025" cy="974090"/>
                      </a:xfrm>
                    </wpg:grpSpPr>
                    <wps:wsp>
                      <wps:cNvPr id="2" name="Graphic 2"/>
                      <wps:cNvSpPr/>
                      <wps:spPr>
                        <a:xfrm>
                          <a:off x="5397" y="5397"/>
                          <a:ext cx="3015615" cy="900430"/>
                        </a:xfrm>
                        <a:custGeom>
                          <a:avLst/>
                          <a:gdLst/>
                          <a:ahLst/>
                          <a:cxnLst/>
                          <a:rect l="l" t="t" r="r" b="b"/>
                          <a:pathLst>
                            <a:path w="3015615" h="900430">
                              <a:moveTo>
                                <a:pt x="3015361" y="0"/>
                              </a:moveTo>
                              <a:lnTo>
                                <a:pt x="0" y="0"/>
                              </a:lnTo>
                              <a:lnTo>
                                <a:pt x="0" y="900429"/>
                              </a:lnTo>
                              <a:lnTo>
                                <a:pt x="2369947" y="900429"/>
                              </a:lnTo>
                              <a:lnTo>
                                <a:pt x="2418119" y="898659"/>
                              </a:lnTo>
                              <a:lnTo>
                                <a:pt x="2465329" y="893432"/>
                              </a:lnTo>
                              <a:lnTo>
                                <a:pt x="2511453" y="884873"/>
                              </a:lnTo>
                              <a:lnTo>
                                <a:pt x="2556364" y="873106"/>
                              </a:lnTo>
                              <a:lnTo>
                                <a:pt x="2599939" y="858256"/>
                              </a:lnTo>
                              <a:lnTo>
                                <a:pt x="2642053" y="840449"/>
                              </a:lnTo>
                              <a:lnTo>
                                <a:pt x="2682580" y="819808"/>
                              </a:lnTo>
                              <a:lnTo>
                                <a:pt x="2721397" y="796458"/>
                              </a:lnTo>
                              <a:lnTo>
                                <a:pt x="2758379" y="770525"/>
                              </a:lnTo>
                              <a:lnTo>
                                <a:pt x="2793400" y="742133"/>
                              </a:lnTo>
                              <a:lnTo>
                                <a:pt x="2826337" y="711406"/>
                              </a:lnTo>
                              <a:lnTo>
                                <a:pt x="2857064" y="678469"/>
                              </a:lnTo>
                              <a:lnTo>
                                <a:pt x="2885456" y="643448"/>
                              </a:lnTo>
                              <a:lnTo>
                                <a:pt x="2911390" y="606466"/>
                              </a:lnTo>
                              <a:lnTo>
                                <a:pt x="2934739" y="567649"/>
                              </a:lnTo>
                              <a:lnTo>
                                <a:pt x="2955380" y="527121"/>
                              </a:lnTo>
                              <a:lnTo>
                                <a:pt x="2973188" y="485008"/>
                              </a:lnTo>
                              <a:lnTo>
                                <a:pt x="2988037" y="441433"/>
                              </a:lnTo>
                              <a:lnTo>
                                <a:pt x="2999804" y="396521"/>
                              </a:lnTo>
                              <a:lnTo>
                                <a:pt x="3008363" y="350398"/>
                              </a:lnTo>
                              <a:lnTo>
                                <a:pt x="3013590" y="303188"/>
                              </a:lnTo>
                              <a:lnTo>
                                <a:pt x="3015361" y="255015"/>
                              </a:lnTo>
                              <a:lnTo>
                                <a:pt x="3015361" y="0"/>
                              </a:lnTo>
                              <a:close/>
                            </a:path>
                          </a:pathLst>
                        </a:custGeom>
                        <a:solidFill>
                          <a:srgbClr val="404143"/>
                        </a:solidFill>
                      </wps:spPr>
                      <wps:bodyPr wrap="square" lIns="0" tIns="0" rIns="0" bIns="0" rtlCol="0">
                        <a:noAutofit/>
                      </wps:bodyPr>
                    </wps:wsp>
                    <wps:wsp>
                      <wps:cNvPr id="3" name="Graphic 3"/>
                      <wps:cNvSpPr/>
                      <wps:spPr>
                        <a:xfrm>
                          <a:off x="5397" y="5397"/>
                          <a:ext cx="3015615" cy="900430"/>
                        </a:xfrm>
                        <a:custGeom>
                          <a:avLst/>
                          <a:gdLst/>
                          <a:ahLst/>
                          <a:cxnLst/>
                          <a:rect l="l" t="t" r="r" b="b"/>
                          <a:pathLst>
                            <a:path w="3015615" h="900430">
                              <a:moveTo>
                                <a:pt x="3015360" y="0"/>
                              </a:moveTo>
                              <a:lnTo>
                                <a:pt x="3015360" y="255015"/>
                              </a:lnTo>
                              <a:lnTo>
                                <a:pt x="3013590" y="303188"/>
                              </a:lnTo>
                              <a:lnTo>
                                <a:pt x="3008363" y="350398"/>
                              </a:lnTo>
                              <a:lnTo>
                                <a:pt x="2999804" y="396521"/>
                              </a:lnTo>
                              <a:lnTo>
                                <a:pt x="2988037" y="441433"/>
                              </a:lnTo>
                              <a:lnTo>
                                <a:pt x="2973188" y="485008"/>
                              </a:lnTo>
                              <a:lnTo>
                                <a:pt x="2955380" y="527121"/>
                              </a:lnTo>
                              <a:lnTo>
                                <a:pt x="2934739" y="567649"/>
                              </a:lnTo>
                              <a:lnTo>
                                <a:pt x="2911390" y="606466"/>
                              </a:lnTo>
                              <a:lnTo>
                                <a:pt x="2885456" y="643448"/>
                              </a:lnTo>
                              <a:lnTo>
                                <a:pt x="2857064" y="678469"/>
                              </a:lnTo>
                              <a:lnTo>
                                <a:pt x="2826337" y="711406"/>
                              </a:lnTo>
                              <a:lnTo>
                                <a:pt x="2793400" y="742133"/>
                              </a:lnTo>
                              <a:lnTo>
                                <a:pt x="2758379" y="770525"/>
                              </a:lnTo>
                              <a:lnTo>
                                <a:pt x="2721397" y="796458"/>
                              </a:lnTo>
                              <a:lnTo>
                                <a:pt x="2682580" y="819808"/>
                              </a:lnTo>
                              <a:lnTo>
                                <a:pt x="2642053" y="840449"/>
                              </a:lnTo>
                              <a:lnTo>
                                <a:pt x="2599939" y="858256"/>
                              </a:lnTo>
                              <a:lnTo>
                                <a:pt x="2556364" y="873106"/>
                              </a:lnTo>
                              <a:lnTo>
                                <a:pt x="2511453" y="884873"/>
                              </a:lnTo>
                              <a:lnTo>
                                <a:pt x="2465329" y="893432"/>
                              </a:lnTo>
                              <a:lnTo>
                                <a:pt x="2418119" y="898659"/>
                              </a:lnTo>
                              <a:lnTo>
                                <a:pt x="2369947" y="900429"/>
                              </a:lnTo>
                              <a:lnTo>
                                <a:pt x="0" y="900429"/>
                              </a:lnTo>
                            </a:path>
                          </a:pathLst>
                        </a:custGeom>
                        <a:ln w="10795">
                          <a:solidFill>
                            <a:srgbClr val="2E528F"/>
                          </a:solidFill>
                          <a:prstDash val="solid"/>
                        </a:ln>
                      </wps:spPr>
                      <wps:bodyPr wrap="square" lIns="0" tIns="0" rIns="0" bIns="0" rtlCol="0">
                        <a:noAutofit/>
                      </wps:bodyPr>
                    </wps:wsp>
                    <wps:wsp>
                      <wps:cNvPr id="4" name="Graphic 4"/>
                      <wps:cNvSpPr/>
                      <wps:spPr>
                        <a:xfrm>
                          <a:off x="5397" y="698057"/>
                          <a:ext cx="7560945" cy="45720"/>
                        </a:xfrm>
                        <a:custGeom>
                          <a:avLst/>
                          <a:gdLst/>
                          <a:ahLst/>
                          <a:cxnLst/>
                          <a:rect l="l" t="t" r="r" b="b"/>
                          <a:pathLst>
                            <a:path w="7560945" h="45720">
                              <a:moveTo>
                                <a:pt x="0" y="0"/>
                              </a:moveTo>
                              <a:lnTo>
                                <a:pt x="0" y="45717"/>
                              </a:lnTo>
                              <a:lnTo>
                                <a:pt x="7560563" y="45717"/>
                              </a:lnTo>
                              <a:lnTo>
                                <a:pt x="7560563" y="0"/>
                              </a:lnTo>
                              <a:lnTo>
                                <a:pt x="0" y="0"/>
                              </a:lnTo>
                              <a:close/>
                            </a:path>
                          </a:pathLst>
                        </a:custGeom>
                        <a:solidFill>
                          <a:srgbClr val="FFFFFF"/>
                        </a:solidFill>
                      </wps:spPr>
                      <wps:bodyPr wrap="square" lIns="0" tIns="0" rIns="0" bIns="0" rtlCol="0">
                        <a:noAutofit/>
                      </wps:bodyPr>
                    </wps:wsp>
                    <wps:wsp>
                      <wps:cNvPr id="5" name="Graphic 5"/>
                      <wps:cNvSpPr/>
                      <wps:spPr>
                        <a:xfrm>
                          <a:off x="5397" y="5397"/>
                          <a:ext cx="7560945" cy="692785"/>
                        </a:xfrm>
                        <a:custGeom>
                          <a:avLst/>
                          <a:gdLst/>
                          <a:ahLst/>
                          <a:cxnLst/>
                          <a:rect l="l" t="t" r="r" b="b"/>
                          <a:pathLst>
                            <a:path w="7560945" h="692785">
                              <a:moveTo>
                                <a:pt x="7560564" y="0"/>
                              </a:moveTo>
                              <a:lnTo>
                                <a:pt x="0" y="0"/>
                              </a:lnTo>
                              <a:lnTo>
                                <a:pt x="0" y="692657"/>
                              </a:lnTo>
                              <a:lnTo>
                                <a:pt x="7560564" y="692657"/>
                              </a:lnTo>
                              <a:lnTo>
                                <a:pt x="7560564" y="0"/>
                              </a:lnTo>
                              <a:close/>
                            </a:path>
                          </a:pathLst>
                        </a:custGeom>
                        <a:solidFill>
                          <a:srgbClr val="007CC5"/>
                        </a:solidFill>
                      </wps:spPr>
                      <wps:bodyPr wrap="square" lIns="0" tIns="0" rIns="0" bIns="0" rtlCol="0">
                        <a:noAutofit/>
                      </wps:bodyPr>
                    </wps:wsp>
                    <wps:wsp>
                      <wps:cNvPr id="6" name="Graphic 6"/>
                      <wps:cNvSpPr/>
                      <wps:spPr>
                        <a:xfrm>
                          <a:off x="5131879" y="5397"/>
                          <a:ext cx="2434590" cy="692150"/>
                        </a:xfrm>
                        <a:custGeom>
                          <a:avLst/>
                          <a:gdLst/>
                          <a:ahLst/>
                          <a:cxnLst/>
                          <a:rect l="l" t="t" r="r" b="b"/>
                          <a:pathLst>
                            <a:path w="2434590" h="692150">
                              <a:moveTo>
                                <a:pt x="2434082" y="0"/>
                              </a:moveTo>
                              <a:lnTo>
                                <a:pt x="601967" y="0"/>
                              </a:lnTo>
                              <a:lnTo>
                                <a:pt x="0" y="691895"/>
                              </a:lnTo>
                              <a:lnTo>
                                <a:pt x="2434082" y="691895"/>
                              </a:lnTo>
                              <a:lnTo>
                                <a:pt x="2434082" y="0"/>
                              </a:lnTo>
                              <a:close/>
                            </a:path>
                          </a:pathLst>
                        </a:custGeom>
                        <a:solidFill>
                          <a:srgbClr val="0066AD"/>
                        </a:solidFill>
                      </wps:spPr>
                      <wps:bodyPr wrap="square" lIns="0" tIns="0" rIns="0" bIns="0" rtlCol="0">
                        <a:noAutofit/>
                      </wps:bodyPr>
                    </wps:wsp>
                    <wps:wsp>
                      <wps:cNvPr id="7" name="Graphic 7"/>
                      <wps:cNvSpPr/>
                      <wps:spPr>
                        <a:xfrm>
                          <a:off x="5131879" y="5397"/>
                          <a:ext cx="2434590" cy="692150"/>
                        </a:xfrm>
                        <a:custGeom>
                          <a:avLst/>
                          <a:gdLst/>
                          <a:ahLst/>
                          <a:cxnLst/>
                          <a:rect l="l" t="t" r="r" b="b"/>
                          <a:pathLst>
                            <a:path w="2434590" h="692150">
                              <a:moveTo>
                                <a:pt x="0" y="691895"/>
                              </a:moveTo>
                              <a:lnTo>
                                <a:pt x="601967" y="0"/>
                              </a:lnTo>
                            </a:path>
                            <a:path w="2434590" h="692150">
                              <a:moveTo>
                                <a:pt x="2434082" y="691895"/>
                              </a:moveTo>
                              <a:lnTo>
                                <a:pt x="0" y="691895"/>
                              </a:lnTo>
                            </a:path>
                          </a:pathLst>
                        </a:custGeom>
                        <a:ln w="10795">
                          <a:solidFill>
                            <a:srgbClr val="2E528F"/>
                          </a:solidFill>
                          <a:prstDash val="solid"/>
                        </a:ln>
                      </wps:spPr>
                      <wps:bodyPr wrap="square" lIns="0" tIns="0" rIns="0" bIns="0" rtlCol="0">
                        <a:noAutofit/>
                      </wps:bodyPr>
                    </wps:wsp>
                    <wps:wsp>
                      <wps:cNvPr id="8" name="Graphic 8"/>
                      <wps:cNvSpPr/>
                      <wps:spPr>
                        <a:xfrm>
                          <a:off x="5665279" y="5397"/>
                          <a:ext cx="1901189" cy="692150"/>
                        </a:xfrm>
                        <a:custGeom>
                          <a:avLst/>
                          <a:gdLst/>
                          <a:ahLst/>
                          <a:cxnLst/>
                          <a:rect l="l" t="t" r="r" b="b"/>
                          <a:pathLst>
                            <a:path w="1901189" h="692150">
                              <a:moveTo>
                                <a:pt x="1900682" y="0"/>
                              </a:moveTo>
                              <a:lnTo>
                                <a:pt x="601967" y="0"/>
                              </a:lnTo>
                              <a:lnTo>
                                <a:pt x="0" y="691895"/>
                              </a:lnTo>
                              <a:lnTo>
                                <a:pt x="1900682" y="691895"/>
                              </a:lnTo>
                              <a:lnTo>
                                <a:pt x="1900682" y="0"/>
                              </a:lnTo>
                              <a:close/>
                            </a:path>
                          </a:pathLst>
                        </a:custGeom>
                        <a:solidFill>
                          <a:srgbClr val="0053A1"/>
                        </a:solidFill>
                      </wps:spPr>
                      <wps:bodyPr wrap="square" lIns="0" tIns="0" rIns="0" bIns="0" rtlCol="0">
                        <a:noAutofit/>
                      </wps:bodyPr>
                    </wps:wsp>
                    <wps:wsp>
                      <wps:cNvPr id="9" name="Graphic 9"/>
                      <wps:cNvSpPr/>
                      <wps:spPr>
                        <a:xfrm>
                          <a:off x="5665279" y="5397"/>
                          <a:ext cx="1901189" cy="692150"/>
                        </a:xfrm>
                        <a:custGeom>
                          <a:avLst/>
                          <a:gdLst/>
                          <a:ahLst/>
                          <a:cxnLst/>
                          <a:rect l="l" t="t" r="r" b="b"/>
                          <a:pathLst>
                            <a:path w="1901189" h="692150">
                              <a:moveTo>
                                <a:pt x="0" y="691895"/>
                              </a:moveTo>
                              <a:lnTo>
                                <a:pt x="601967" y="0"/>
                              </a:lnTo>
                            </a:path>
                            <a:path w="1901189" h="692150">
                              <a:moveTo>
                                <a:pt x="1900682" y="691895"/>
                              </a:moveTo>
                              <a:lnTo>
                                <a:pt x="0" y="691895"/>
                              </a:lnTo>
                            </a:path>
                          </a:pathLst>
                        </a:custGeom>
                        <a:ln w="10795">
                          <a:solidFill>
                            <a:srgbClr val="2E528F"/>
                          </a:solidFill>
                          <a:prstDash val="solid"/>
                        </a:ln>
                      </wps:spPr>
                      <wps:bodyPr wrap="square" lIns="0" tIns="0" rIns="0" bIns="0" rtlCol="0">
                        <a:noAutofit/>
                      </wps:bodyPr>
                    </wps:wsp>
                    <pic:pic xmlns:pic="http://schemas.openxmlformats.org/drawingml/2006/picture">
                      <pic:nvPicPr>
                        <pic:cNvPr id="10" name="Image 10"/>
                        <pic:cNvPicPr/>
                      </pic:nvPicPr>
                      <pic:blipFill>
                        <a:blip r:embed="rId1" cstate="print"/>
                        <a:stretch>
                          <a:fillRect/>
                        </a:stretch>
                      </pic:blipFill>
                      <pic:spPr>
                        <a:xfrm>
                          <a:off x="6709473" y="5397"/>
                          <a:ext cx="639330" cy="968501"/>
                        </a:xfrm>
                        <a:prstGeom prst="rect">
                          <a:avLst/>
                        </a:prstGeom>
                      </pic:spPr>
                    </pic:pic>
                  </wpg:wgp>
                </a:graphicData>
              </a:graphic>
            </wp:anchor>
          </w:drawing>
        </mc:Choice>
        <mc:Fallback>
          <w:pict>
            <v:group w14:anchorId="06D38F8A" id="Group 1" o:spid="_x0000_s1026" style="position:absolute;margin-left:-.4pt;margin-top:-.4pt;width:595.75pt;height:76.7pt;z-index:-251681792;mso-wrap-distance-left:0;mso-wrap-distance-right:0;mso-position-horizontal-relative:page;mso-position-vertical-relative:page" coordsize="75660,9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">
              <v:shape id="Graphic 2" o:spid="_x0000_s1027" style="position:absolute;left:53;top:53;width:30157;height:9005;visibility:visible;mso-wrap-style:square;v-text-anchor:top" coordsize="3015615,900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" path="m3015361,l,,,900429r2369947,l2418119,898659r47210,-5227l2511453,884873r44911,-11767l2599939,858256r42114,-17807l2682580,819808r38817,-23350l2758379,770525r35021,-28392l2826337,711406r30727,-32937l2885456,643448r25934,-36982l2934739,567649r20641,-40528l2973188,485008r14849,-43575l2999804,396521r8559,-46123l3013590,303188r1771,-48173l3015361,xe" fillcolor="#404143" stroked="f">
                <v:path arrowok="t"/>
              </v:shape>
              <v:shape id="Graphic 3" o:spid="_x0000_s1028" style="position:absolute;left:53;top:53;width:30157;height:9005;visibility:visible;mso-wrap-style:square;v-text-anchor:top" coordsize="3015615,900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" path="m3015360,r,255015l3013590,303188r-5227,47210l2999804,396521r-11767,44912l2973188,485008r-17808,42113l2934739,567649r-23349,38817l2885456,643448r-28392,35021l2826337,711406r-32937,30727l2758379,770525r-36982,25933l2682580,819808r-40527,20641l2599939,858256r-43575,14850l2511453,884873r-46124,8559l2418119,898659r-48172,1770l,900429e" filled="f" strokecolor="#2e528f" strokeweight=".85pt">
                <v:path arrowok="t"/>
              </v:shape>
              <v:shape id="Graphic 4" o:spid="_x0000_s1029" style="position:absolute;left:53;top:6980;width:75610;height:457;visibility:visible;mso-wrap-style:square;v-text-anchor:top" coordsize="756094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" path="m,l,45717r7560563,l7560563,,,xe" stroked="f">
                <v:path arrowok="t"/>
              </v:shape>
              <v:shape id="Graphic 5" o:spid="_x0000_s1030" style="position:absolute;left:53;top:53;width:75610;height:6928;visibility:visible;mso-wrap-style:square;v-text-anchor:top" coordsize="7560945,692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" path="m7560564,l,,,692657r7560564,l7560564,xe" fillcolor="#007cc5" stroked="f">
                <v:path arrowok="t"/>
              </v:shape>
              <v:shape id="Graphic 6" o:spid="_x0000_s1031" style="position:absolute;left:51318;top:53;width:24346;height:6922;visibility:visible;mso-wrap-style:square;v-text-anchor:top" coordsize="2434590,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" path="m2434082,l601967,,,691895r2434082,l2434082,xe" fillcolor="#0066ad" stroked="f">
                <v:path arrowok="t"/>
              </v:shape>
              <v:shape id="Graphic 7" o:spid="_x0000_s1032" style="position:absolute;left:51318;top:53;width:24346;height:6922;visibility:visible;mso-wrap-style:square;v-text-anchor:top" coordsize="2434590,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" path="m,691895l601967,em2434082,691895l,691895e" filled="f" strokecolor="#2e528f" strokeweight=".85pt">
                <v:path arrowok="t"/>
              </v:shape>
              <v:shape id="Graphic 8" o:spid="_x0000_s1033" style="position:absolute;left:56652;top:53;width:19012;height:6922;visibility:visible;mso-wrap-style:square;v-text-anchor:top" coordsize="1901189,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" path="m1900682,l601967,,,691895r1900682,l1900682,xe" fillcolor="#0053a1" stroked="f">
                <v:path arrowok="t"/>
              </v:shape>
              <v:shape id="Graphic 9" o:spid="_x0000_s1034" style="position:absolute;left:56652;top:53;width:19012;height:6922;visibility:visible;mso-wrap-style:square;v-text-anchor:top" coordsize="1901189,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" path="m,691895l601967,em1900682,691895l,691895e" filled="f" strokecolor="#2e528f" strokeweight=".85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 o:spid="_x0000_s1035" type="#_x0000_t75" style="position:absolute;left:67094;top:53;width:6394;height:9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">
                <v:imagedata r:id="rId2" o:title=""/>
              </v:shape>
              <w10:wrap anchorx="page" anchory="pag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5221C" w14:textId="77777777" w:rsidR="00A92CEB" w:rsidRPr="005D1D8D" w:rsidRDefault="00AC2904">
    <w:pPr>
      <w:pStyle w:val="BodyText"/>
      <w:spacing w:line="14" w:lineRule="auto"/>
      <w:rPr>
        <w:sz w:val="20"/>
      </w:rPr>
    </w:pPr>
    <w:r w:rsidRPr="005D1D8D">
      <w:rPr>
        <w:noProof/>
      </w:rPr>
      <mc:AlternateContent>
        <mc:Choice Requires="wpg">
          <w:drawing>
            <wp:anchor distT="0" distB="0" distL="0" distR="0" simplePos="0" relativeHeight="251671552" behindDoc="1" locked="0" layoutInCell="1" allowOverlap="1" wp14:anchorId="31C94744" wp14:editId="2C283D7C">
              <wp:simplePos x="0" y="0"/>
              <wp:positionH relativeFrom="page">
                <wp:posOffset>-5080</wp:posOffset>
              </wp:positionH>
              <wp:positionV relativeFrom="page">
                <wp:posOffset>-5080</wp:posOffset>
              </wp:positionV>
              <wp:extent cx="7566025" cy="974090"/>
              <wp:effectExtent l="0" t="0" r="0" b="0"/>
              <wp:wrapNone/>
              <wp:docPr id="249" name="Group 249"/>
              <wp:cNvGraphicFramePr/>
              <a:graphic xmlns:a="http://schemas.openxmlformats.org/drawingml/2006/main">
                <a:graphicData uri="http://schemas.microsoft.com/office/word/2010/wordprocessingGroup">
                  <wpg:wgp>
                    <wpg:cNvGrpSpPr/>
                    <wpg:grpSpPr>
                      <a:xfrm>
                        <a:off x="0" y="0"/>
                        <a:ext cx="7566025" cy="974090"/>
                        <a:chOff x="0" y="0"/>
                        <a:chExt cx="7566025" cy="974090"/>
                      </a:xfrm>
                    </wpg:grpSpPr>
                    <wps:wsp>
                      <wps:cNvPr id="250" name="Graphic 250"/>
                      <wps:cNvSpPr/>
                      <wps:spPr>
                        <a:xfrm>
                          <a:off x="5397" y="5397"/>
                          <a:ext cx="3015615" cy="900430"/>
                        </a:xfrm>
                        <a:custGeom>
                          <a:avLst/>
                          <a:gdLst/>
                          <a:ahLst/>
                          <a:cxnLst/>
                          <a:rect l="l" t="t" r="r" b="b"/>
                          <a:pathLst>
                            <a:path w="3015615" h="900430">
                              <a:moveTo>
                                <a:pt x="3015361" y="0"/>
                              </a:moveTo>
                              <a:lnTo>
                                <a:pt x="0" y="0"/>
                              </a:lnTo>
                              <a:lnTo>
                                <a:pt x="0" y="900429"/>
                              </a:lnTo>
                              <a:lnTo>
                                <a:pt x="2369947" y="900429"/>
                              </a:lnTo>
                              <a:lnTo>
                                <a:pt x="2418119" y="898659"/>
                              </a:lnTo>
                              <a:lnTo>
                                <a:pt x="2465329" y="893432"/>
                              </a:lnTo>
                              <a:lnTo>
                                <a:pt x="2511453" y="884873"/>
                              </a:lnTo>
                              <a:lnTo>
                                <a:pt x="2556364" y="873106"/>
                              </a:lnTo>
                              <a:lnTo>
                                <a:pt x="2599939" y="858256"/>
                              </a:lnTo>
                              <a:lnTo>
                                <a:pt x="2642053" y="840449"/>
                              </a:lnTo>
                              <a:lnTo>
                                <a:pt x="2682580" y="819808"/>
                              </a:lnTo>
                              <a:lnTo>
                                <a:pt x="2721397" y="796458"/>
                              </a:lnTo>
                              <a:lnTo>
                                <a:pt x="2758379" y="770525"/>
                              </a:lnTo>
                              <a:lnTo>
                                <a:pt x="2793400" y="742133"/>
                              </a:lnTo>
                              <a:lnTo>
                                <a:pt x="2826337" y="711406"/>
                              </a:lnTo>
                              <a:lnTo>
                                <a:pt x="2857064" y="678469"/>
                              </a:lnTo>
                              <a:lnTo>
                                <a:pt x="2885456" y="643448"/>
                              </a:lnTo>
                              <a:lnTo>
                                <a:pt x="2911390" y="606466"/>
                              </a:lnTo>
                              <a:lnTo>
                                <a:pt x="2934739" y="567649"/>
                              </a:lnTo>
                              <a:lnTo>
                                <a:pt x="2955380" y="527121"/>
                              </a:lnTo>
                              <a:lnTo>
                                <a:pt x="2973188" y="485008"/>
                              </a:lnTo>
                              <a:lnTo>
                                <a:pt x="2988037" y="441433"/>
                              </a:lnTo>
                              <a:lnTo>
                                <a:pt x="2999804" y="396521"/>
                              </a:lnTo>
                              <a:lnTo>
                                <a:pt x="3008363" y="350398"/>
                              </a:lnTo>
                              <a:lnTo>
                                <a:pt x="3013590" y="303188"/>
                              </a:lnTo>
                              <a:lnTo>
                                <a:pt x="3015361" y="255015"/>
                              </a:lnTo>
                              <a:lnTo>
                                <a:pt x="3015361" y="0"/>
                              </a:lnTo>
                              <a:close/>
                            </a:path>
                          </a:pathLst>
                        </a:custGeom>
                        <a:solidFill>
                          <a:srgbClr val="404143"/>
                        </a:solidFill>
                      </wps:spPr>
                      <wps:bodyPr wrap="square" lIns="0" tIns="0" rIns="0" bIns="0" rtlCol="0">
                        <a:noAutofit/>
                      </wps:bodyPr>
                    </wps:wsp>
                    <wps:wsp>
                      <wps:cNvPr id="251" name="Graphic 251"/>
                      <wps:cNvSpPr/>
                      <wps:spPr>
                        <a:xfrm>
                          <a:off x="5397" y="5397"/>
                          <a:ext cx="3015615" cy="900430"/>
                        </a:xfrm>
                        <a:custGeom>
                          <a:avLst/>
                          <a:gdLst/>
                          <a:ahLst/>
                          <a:cxnLst/>
                          <a:rect l="l" t="t" r="r" b="b"/>
                          <a:pathLst>
                            <a:path w="3015615" h="900430">
                              <a:moveTo>
                                <a:pt x="3015360" y="0"/>
                              </a:moveTo>
                              <a:lnTo>
                                <a:pt x="3015360" y="255015"/>
                              </a:lnTo>
                              <a:lnTo>
                                <a:pt x="3013590" y="303188"/>
                              </a:lnTo>
                              <a:lnTo>
                                <a:pt x="3008363" y="350398"/>
                              </a:lnTo>
                              <a:lnTo>
                                <a:pt x="2999804" y="396521"/>
                              </a:lnTo>
                              <a:lnTo>
                                <a:pt x="2988037" y="441433"/>
                              </a:lnTo>
                              <a:lnTo>
                                <a:pt x="2973188" y="485008"/>
                              </a:lnTo>
                              <a:lnTo>
                                <a:pt x="2955380" y="527121"/>
                              </a:lnTo>
                              <a:lnTo>
                                <a:pt x="2934739" y="567649"/>
                              </a:lnTo>
                              <a:lnTo>
                                <a:pt x="2911390" y="606466"/>
                              </a:lnTo>
                              <a:lnTo>
                                <a:pt x="2885456" y="643448"/>
                              </a:lnTo>
                              <a:lnTo>
                                <a:pt x="2857064" y="678469"/>
                              </a:lnTo>
                              <a:lnTo>
                                <a:pt x="2826337" y="711406"/>
                              </a:lnTo>
                              <a:lnTo>
                                <a:pt x="2793400" y="742133"/>
                              </a:lnTo>
                              <a:lnTo>
                                <a:pt x="2758379" y="770525"/>
                              </a:lnTo>
                              <a:lnTo>
                                <a:pt x="2721397" y="796458"/>
                              </a:lnTo>
                              <a:lnTo>
                                <a:pt x="2682580" y="819808"/>
                              </a:lnTo>
                              <a:lnTo>
                                <a:pt x="2642053" y="840449"/>
                              </a:lnTo>
                              <a:lnTo>
                                <a:pt x="2599939" y="858256"/>
                              </a:lnTo>
                              <a:lnTo>
                                <a:pt x="2556364" y="873106"/>
                              </a:lnTo>
                              <a:lnTo>
                                <a:pt x="2511453" y="884873"/>
                              </a:lnTo>
                              <a:lnTo>
                                <a:pt x="2465329" y="893432"/>
                              </a:lnTo>
                              <a:lnTo>
                                <a:pt x="2418119" y="898659"/>
                              </a:lnTo>
                              <a:lnTo>
                                <a:pt x="2369947" y="900429"/>
                              </a:lnTo>
                              <a:lnTo>
                                <a:pt x="0" y="900429"/>
                              </a:lnTo>
                            </a:path>
                          </a:pathLst>
                        </a:custGeom>
                        <a:ln w="10795">
                          <a:solidFill>
                            <a:srgbClr val="2E528F"/>
                          </a:solidFill>
                          <a:prstDash val="solid"/>
                        </a:ln>
                      </wps:spPr>
                      <wps:bodyPr wrap="square" lIns="0" tIns="0" rIns="0" bIns="0" rtlCol="0">
                        <a:noAutofit/>
                      </wps:bodyPr>
                    </wps:wsp>
                    <wps:wsp>
                      <wps:cNvPr id="252" name="Graphic 252"/>
                      <wps:cNvSpPr/>
                      <wps:spPr>
                        <a:xfrm>
                          <a:off x="5397" y="698057"/>
                          <a:ext cx="7560945" cy="45720"/>
                        </a:xfrm>
                        <a:custGeom>
                          <a:avLst/>
                          <a:gdLst/>
                          <a:ahLst/>
                          <a:cxnLst/>
                          <a:rect l="l" t="t" r="r" b="b"/>
                          <a:pathLst>
                            <a:path w="7560945" h="45720">
                              <a:moveTo>
                                <a:pt x="0" y="0"/>
                              </a:moveTo>
                              <a:lnTo>
                                <a:pt x="0" y="45717"/>
                              </a:lnTo>
                              <a:lnTo>
                                <a:pt x="7560563" y="45717"/>
                              </a:lnTo>
                              <a:lnTo>
                                <a:pt x="7560563" y="0"/>
                              </a:lnTo>
                              <a:lnTo>
                                <a:pt x="0" y="0"/>
                              </a:lnTo>
                              <a:close/>
                            </a:path>
                          </a:pathLst>
                        </a:custGeom>
                        <a:solidFill>
                          <a:srgbClr val="FFFFFF"/>
                        </a:solidFill>
                      </wps:spPr>
                      <wps:bodyPr wrap="square" lIns="0" tIns="0" rIns="0" bIns="0" rtlCol="0">
                        <a:noAutofit/>
                      </wps:bodyPr>
                    </wps:wsp>
                    <wps:wsp>
                      <wps:cNvPr id="253" name="Graphic 253"/>
                      <wps:cNvSpPr/>
                      <wps:spPr>
                        <a:xfrm>
                          <a:off x="5397" y="5397"/>
                          <a:ext cx="7560945" cy="692785"/>
                        </a:xfrm>
                        <a:custGeom>
                          <a:avLst/>
                          <a:gdLst/>
                          <a:ahLst/>
                          <a:cxnLst/>
                          <a:rect l="l" t="t" r="r" b="b"/>
                          <a:pathLst>
                            <a:path w="7560945" h="692785">
                              <a:moveTo>
                                <a:pt x="7560564" y="0"/>
                              </a:moveTo>
                              <a:lnTo>
                                <a:pt x="0" y="0"/>
                              </a:lnTo>
                              <a:lnTo>
                                <a:pt x="0" y="692657"/>
                              </a:lnTo>
                              <a:lnTo>
                                <a:pt x="7560564" y="692657"/>
                              </a:lnTo>
                              <a:lnTo>
                                <a:pt x="7560564" y="0"/>
                              </a:lnTo>
                              <a:close/>
                            </a:path>
                          </a:pathLst>
                        </a:custGeom>
                        <a:solidFill>
                          <a:srgbClr val="007CC5"/>
                        </a:solidFill>
                      </wps:spPr>
                      <wps:bodyPr wrap="square" lIns="0" tIns="0" rIns="0" bIns="0" rtlCol="0">
                        <a:noAutofit/>
                      </wps:bodyPr>
                    </wps:wsp>
                    <wps:wsp>
                      <wps:cNvPr id="254" name="Graphic 254"/>
                      <wps:cNvSpPr/>
                      <wps:spPr>
                        <a:xfrm>
                          <a:off x="5131879" y="5397"/>
                          <a:ext cx="2434590" cy="692150"/>
                        </a:xfrm>
                        <a:custGeom>
                          <a:avLst/>
                          <a:gdLst/>
                          <a:ahLst/>
                          <a:cxnLst/>
                          <a:rect l="l" t="t" r="r" b="b"/>
                          <a:pathLst>
                            <a:path w="2434590" h="692150">
                              <a:moveTo>
                                <a:pt x="2434082" y="0"/>
                              </a:moveTo>
                              <a:lnTo>
                                <a:pt x="601967" y="0"/>
                              </a:lnTo>
                              <a:lnTo>
                                <a:pt x="0" y="691895"/>
                              </a:lnTo>
                              <a:lnTo>
                                <a:pt x="2434082" y="691895"/>
                              </a:lnTo>
                              <a:lnTo>
                                <a:pt x="2434082" y="0"/>
                              </a:lnTo>
                              <a:close/>
                            </a:path>
                          </a:pathLst>
                        </a:custGeom>
                        <a:solidFill>
                          <a:srgbClr val="0066AD"/>
                        </a:solidFill>
                      </wps:spPr>
                      <wps:bodyPr wrap="square" lIns="0" tIns="0" rIns="0" bIns="0" rtlCol="0">
                        <a:noAutofit/>
                      </wps:bodyPr>
                    </wps:wsp>
                    <wps:wsp>
                      <wps:cNvPr id="255" name="Graphic 255"/>
                      <wps:cNvSpPr/>
                      <wps:spPr>
                        <a:xfrm>
                          <a:off x="5131879" y="5397"/>
                          <a:ext cx="2434590" cy="692150"/>
                        </a:xfrm>
                        <a:custGeom>
                          <a:avLst/>
                          <a:gdLst/>
                          <a:ahLst/>
                          <a:cxnLst/>
                          <a:rect l="l" t="t" r="r" b="b"/>
                          <a:pathLst>
                            <a:path w="2434590" h="692150">
                              <a:moveTo>
                                <a:pt x="0" y="691895"/>
                              </a:moveTo>
                              <a:lnTo>
                                <a:pt x="601967" y="0"/>
                              </a:lnTo>
                            </a:path>
                            <a:path w="2434590" h="692150">
                              <a:moveTo>
                                <a:pt x="2434082" y="691895"/>
                              </a:moveTo>
                              <a:lnTo>
                                <a:pt x="0" y="691895"/>
                              </a:lnTo>
                            </a:path>
                          </a:pathLst>
                        </a:custGeom>
                        <a:ln w="10795">
                          <a:solidFill>
                            <a:srgbClr val="2E528F"/>
                          </a:solidFill>
                          <a:prstDash val="solid"/>
                        </a:ln>
                      </wps:spPr>
                      <wps:bodyPr wrap="square" lIns="0" tIns="0" rIns="0" bIns="0" rtlCol="0">
                        <a:noAutofit/>
                      </wps:bodyPr>
                    </wps:wsp>
                    <wps:wsp>
                      <wps:cNvPr id="256" name="Graphic 256"/>
                      <wps:cNvSpPr/>
                      <wps:spPr>
                        <a:xfrm>
                          <a:off x="5665279" y="5397"/>
                          <a:ext cx="1901189" cy="692150"/>
                        </a:xfrm>
                        <a:custGeom>
                          <a:avLst/>
                          <a:gdLst/>
                          <a:ahLst/>
                          <a:cxnLst/>
                          <a:rect l="l" t="t" r="r" b="b"/>
                          <a:pathLst>
                            <a:path w="1901189" h="692150">
                              <a:moveTo>
                                <a:pt x="1900682" y="0"/>
                              </a:moveTo>
                              <a:lnTo>
                                <a:pt x="601967" y="0"/>
                              </a:lnTo>
                              <a:lnTo>
                                <a:pt x="0" y="691895"/>
                              </a:lnTo>
                              <a:lnTo>
                                <a:pt x="1900682" y="691895"/>
                              </a:lnTo>
                              <a:lnTo>
                                <a:pt x="1900682" y="0"/>
                              </a:lnTo>
                              <a:close/>
                            </a:path>
                          </a:pathLst>
                        </a:custGeom>
                        <a:solidFill>
                          <a:srgbClr val="0053A1"/>
                        </a:solidFill>
                      </wps:spPr>
                      <wps:bodyPr wrap="square" lIns="0" tIns="0" rIns="0" bIns="0" rtlCol="0">
                        <a:noAutofit/>
                      </wps:bodyPr>
                    </wps:wsp>
                    <wps:wsp>
                      <wps:cNvPr id="257" name="Graphic 257"/>
                      <wps:cNvSpPr/>
                      <wps:spPr>
                        <a:xfrm>
                          <a:off x="5665279" y="5397"/>
                          <a:ext cx="1901189" cy="692150"/>
                        </a:xfrm>
                        <a:custGeom>
                          <a:avLst/>
                          <a:gdLst/>
                          <a:ahLst/>
                          <a:cxnLst/>
                          <a:rect l="l" t="t" r="r" b="b"/>
                          <a:pathLst>
                            <a:path w="1901189" h="692150">
                              <a:moveTo>
                                <a:pt x="0" y="691895"/>
                              </a:moveTo>
                              <a:lnTo>
                                <a:pt x="601967" y="0"/>
                              </a:lnTo>
                            </a:path>
                            <a:path w="1901189" h="692150">
                              <a:moveTo>
                                <a:pt x="1900682" y="691895"/>
                              </a:moveTo>
                              <a:lnTo>
                                <a:pt x="0" y="691895"/>
                              </a:lnTo>
                            </a:path>
                          </a:pathLst>
                        </a:custGeom>
                        <a:ln w="10795">
                          <a:solidFill>
                            <a:srgbClr val="2E528F"/>
                          </a:solidFill>
                          <a:prstDash val="solid"/>
                        </a:ln>
                      </wps:spPr>
                      <wps:bodyPr wrap="square" lIns="0" tIns="0" rIns="0" bIns="0" rtlCol="0">
                        <a:noAutofit/>
                      </wps:bodyPr>
                    </wps:wsp>
                    <pic:pic xmlns:pic="http://schemas.openxmlformats.org/drawingml/2006/picture">
                      <pic:nvPicPr>
                        <pic:cNvPr id="258" name="Image 258"/>
                        <pic:cNvPicPr/>
                      </pic:nvPicPr>
                      <pic:blipFill>
                        <a:blip r:embed="rId1" cstate="print"/>
                        <a:stretch>
                          <a:fillRect/>
                        </a:stretch>
                      </pic:blipFill>
                      <pic:spPr>
                        <a:xfrm>
                          <a:off x="6709473" y="5397"/>
                          <a:ext cx="639330" cy="968501"/>
                        </a:xfrm>
                        <a:prstGeom prst="rect">
                          <a:avLst/>
                        </a:prstGeom>
                      </pic:spPr>
                    </pic:pic>
                  </wpg:wgp>
                </a:graphicData>
              </a:graphic>
            </wp:anchor>
          </w:drawing>
        </mc:Choice>
        <mc:Fallback>
          <w:pict>
            <v:group w14:anchorId="759B0DDB" id="Group 249" o:spid="_x0000_s1026" style="position:absolute;margin-left:-.4pt;margin-top:-.4pt;width:595.75pt;height:76.7pt;z-index:-251644928;mso-wrap-distance-left:0;mso-wrap-distance-right:0;mso-position-horizontal-relative:page;mso-position-vertical-relative:page" coordsize="75660,9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">
              <v:shape id="Graphic 250" o:spid="_x0000_s1027" style="position:absolute;left:53;top:53;width:30157;height:9005;visibility:visible;mso-wrap-style:square;v-text-anchor:top" coordsize="3015615,900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" path="m3015361,l,,,900429r2369947,l2418119,898659r47210,-5227l2511453,884873r44911,-11767l2599939,858256r42114,-17807l2682580,819808r38817,-23350l2758379,770525r35021,-28392l2826337,711406r30727,-32937l2885456,643448r25934,-36982l2934739,567649r20641,-40528l2973188,485008r14849,-43575l2999804,396521r8559,-46123l3013590,303188r1771,-48173l3015361,xe" fillcolor="#404143" stroked="f">
                <v:path arrowok="t"/>
              </v:shape>
              <v:shape id="Graphic 251" o:spid="_x0000_s1028" style="position:absolute;left:53;top:53;width:30157;height:9005;visibility:visible;mso-wrap-style:square;v-text-anchor:top" coordsize="3015615,900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" path="m3015360,r,255015l3013590,303188r-5227,47210l2999804,396521r-11767,44912l2973188,485008r-17808,42113l2934739,567649r-23349,38817l2885456,643448r-28392,35021l2826337,711406r-32937,30727l2758379,770525r-36982,25933l2682580,819808r-40527,20641l2599939,858256r-43575,14850l2511453,884873r-46124,8559l2418119,898659r-48172,1770l,900429e" filled="f" strokecolor="#2e528f" strokeweight=".85pt">
                <v:path arrowok="t"/>
              </v:shape>
              <v:shape id="Graphic 252" o:spid="_x0000_s1029" style="position:absolute;left:53;top:6980;width:75610;height:457;visibility:visible;mso-wrap-style:square;v-text-anchor:top" coordsize="756094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" path="m,l,45717r7560563,l7560563,,,xe" stroked="f">
                <v:path arrowok="t"/>
              </v:shape>
              <v:shape id="Graphic 253" o:spid="_x0000_s1030" style="position:absolute;left:53;top:53;width:75610;height:6928;visibility:visible;mso-wrap-style:square;v-text-anchor:top" coordsize="7560945,692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" path="m7560564,l,,,692657r7560564,l7560564,xe" fillcolor="#007cc5" stroked="f">
                <v:path arrowok="t"/>
              </v:shape>
              <v:shape id="Graphic 254" o:spid="_x0000_s1031" style="position:absolute;left:51318;top:53;width:24346;height:6922;visibility:visible;mso-wrap-style:square;v-text-anchor:top" coordsize="2434590,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" path="m2434082,l601967,,,691895r2434082,l2434082,xe" fillcolor="#0066ad" stroked="f">
                <v:path arrowok="t"/>
              </v:shape>
              <v:shape id="Graphic 255" o:spid="_x0000_s1032" style="position:absolute;left:51318;top:53;width:24346;height:6922;visibility:visible;mso-wrap-style:square;v-text-anchor:top" coordsize="2434590,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" path="m,691895l601967,em2434082,691895l,691895e" filled="f" strokecolor="#2e528f" strokeweight=".85pt">
                <v:path arrowok="t"/>
              </v:shape>
              <v:shape id="Graphic 256" o:spid="_x0000_s1033" style="position:absolute;left:56652;top:53;width:19012;height:6922;visibility:visible;mso-wrap-style:square;v-text-anchor:top" coordsize="1901189,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" path="m1900682,l601967,,,691895r1900682,l1900682,xe" fillcolor="#0053a1" stroked="f">
                <v:path arrowok="t"/>
              </v:shape>
              <v:shape id="Graphic 257" o:spid="_x0000_s1034" style="position:absolute;left:56652;top:53;width:19012;height:6922;visibility:visible;mso-wrap-style:square;v-text-anchor:top" coordsize="1901189,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" path="m,691895l601967,em1900682,691895l,691895e" filled="f" strokecolor="#2e528f" strokeweight=".85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58" o:spid="_x0000_s1035" type="#_x0000_t75" style="position:absolute;left:67094;top:53;width:6394;height:9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">
                <v:imagedata r:id="rId2" o:title=""/>
              </v:shape>
              <w10:wrap anchorx="page" anchory="page"/>
            </v:group>
          </w:pict>
        </mc:Fallback>
      </mc:AlternateContent>
    </w:r>
    <w:r w:rsidRPr="005D1D8D">
      <w:rPr>
        <w:noProof/>
      </w:rPr>
      <w:drawing>
        <wp:anchor distT="0" distB="0" distL="0" distR="0" simplePos="0" relativeHeight="251673600" behindDoc="1" locked="0" layoutInCell="1" allowOverlap="1" wp14:anchorId="08645C2E" wp14:editId="039470E2">
          <wp:simplePos x="0" y="0"/>
          <wp:positionH relativeFrom="page">
            <wp:posOffset>650240</wp:posOffset>
          </wp:positionH>
          <wp:positionV relativeFrom="page">
            <wp:posOffset>1223010</wp:posOffset>
          </wp:positionV>
          <wp:extent cx="6297930" cy="554355"/>
          <wp:effectExtent l="0" t="0" r="0" b="0"/>
          <wp:wrapNone/>
          <wp:docPr id="259" name="Image 259"/>
          <wp:cNvGraphicFramePr/>
          <a:graphic xmlns:a="http://schemas.openxmlformats.org/drawingml/2006/main">
            <a:graphicData uri="http://schemas.openxmlformats.org/drawingml/2006/picture">
              <pic:pic xmlns:pic="http://schemas.openxmlformats.org/drawingml/2006/picture">
                <pic:nvPicPr>
                  <pic:cNvPr id="259" name="Image 259"/>
                  <pic:cNvPicPr/>
                </pic:nvPicPr>
                <pic:blipFill>
                  <a:blip r:embed="rId3" cstate="print"/>
                  <a:stretch>
                    <a:fillRect/>
                  </a:stretch>
                </pic:blipFill>
                <pic:spPr>
                  <a:xfrm>
                    <a:off x="0" y="0"/>
                    <a:ext cx="6297959" cy="554388"/>
                  </a:xfrm>
                  <a:prstGeom prst="rect">
                    <a:avLst/>
                  </a:prstGeom>
                </pic:spPr>
              </pic:pic>
            </a:graphicData>
          </a:graphic>
        </wp:anchor>
      </w:drawing>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7E76C2" w14:textId="77777777" w:rsidR="00A92CEB" w:rsidRPr="005D1D8D" w:rsidRDefault="00AC2904">
    <w:pPr>
      <w:pStyle w:val="BodyText"/>
      <w:spacing w:line="14" w:lineRule="auto"/>
      <w:rPr>
        <w:sz w:val="20"/>
      </w:rPr>
    </w:pPr>
    <w:r w:rsidRPr="005D1D8D">
      <w:rPr>
        <w:noProof/>
      </w:rPr>
      <mc:AlternateContent>
        <mc:Choice Requires="wpg">
          <w:drawing>
            <wp:anchor distT="0" distB="0" distL="0" distR="0" simplePos="0" relativeHeight="251676672" behindDoc="1" locked="0" layoutInCell="1" allowOverlap="1" wp14:anchorId="7649E124" wp14:editId="71C952E8">
              <wp:simplePos x="0" y="0"/>
              <wp:positionH relativeFrom="page">
                <wp:posOffset>-5080</wp:posOffset>
              </wp:positionH>
              <wp:positionV relativeFrom="page">
                <wp:posOffset>-5080</wp:posOffset>
              </wp:positionV>
              <wp:extent cx="7566025" cy="974090"/>
              <wp:effectExtent l="0" t="0" r="0" b="0"/>
              <wp:wrapNone/>
              <wp:docPr id="273" name="Group 273"/>
              <wp:cNvGraphicFramePr/>
              <a:graphic xmlns:a="http://schemas.openxmlformats.org/drawingml/2006/main">
                <a:graphicData uri="http://schemas.microsoft.com/office/word/2010/wordprocessingGroup">
                  <wpg:wgp>
                    <wpg:cNvGrpSpPr/>
                    <wpg:grpSpPr>
                      <a:xfrm>
                        <a:off x="0" y="0"/>
                        <a:ext cx="7566025" cy="974090"/>
                        <a:chOff x="0" y="0"/>
                        <a:chExt cx="7566025" cy="974090"/>
                      </a:xfrm>
                    </wpg:grpSpPr>
                    <wps:wsp>
                      <wps:cNvPr id="274" name="Graphic 274"/>
                      <wps:cNvSpPr/>
                      <wps:spPr>
                        <a:xfrm>
                          <a:off x="5397" y="5397"/>
                          <a:ext cx="3015615" cy="900430"/>
                        </a:xfrm>
                        <a:custGeom>
                          <a:avLst/>
                          <a:gdLst/>
                          <a:ahLst/>
                          <a:cxnLst/>
                          <a:rect l="l" t="t" r="r" b="b"/>
                          <a:pathLst>
                            <a:path w="3015615" h="900430">
                              <a:moveTo>
                                <a:pt x="3015361" y="0"/>
                              </a:moveTo>
                              <a:lnTo>
                                <a:pt x="0" y="0"/>
                              </a:lnTo>
                              <a:lnTo>
                                <a:pt x="0" y="900429"/>
                              </a:lnTo>
                              <a:lnTo>
                                <a:pt x="2369947" y="900429"/>
                              </a:lnTo>
                              <a:lnTo>
                                <a:pt x="2418119" y="898659"/>
                              </a:lnTo>
                              <a:lnTo>
                                <a:pt x="2465329" y="893432"/>
                              </a:lnTo>
                              <a:lnTo>
                                <a:pt x="2511453" y="884873"/>
                              </a:lnTo>
                              <a:lnTo>
                                <a:pt x="2556364" y="873106"/>
                              </a:lnTo>
                              <a:lnTo>
                                <a:pt x="2599939" y="858256"/>
                              </a:lnTo>
                              <a:lnTo>
                                <a:pt x="2642053" y="840449"/>
                              </a:lnTo>
                              <a:lnTo>
                                <a:pt x="2682580" y="819808"/>
                              </a:lnTo>
                              <a:lnTo>
                                <a:pt x="2721397" y="796458"/>
                              </a:lnTo>
                              <a:lnTo>
                                <a:pt x="2758379" y="770525"/>
                              </a:lnTo>
                              <a:lnTo>
                                <a:pt x="2793400" y="742133"/>
                              </a:lnTo>
                              <a:lnTo>
                                <a:pt x="2826337" y="711406"/>
                              </a:lnTo>
                              <a:lnTo>
                                <a:pt x="2857064" y="678469"/>
                              </a:lnTo>
                              <a:lnTo>
                                <a:pt x="2885456" y="643448"/>
                              </a:lnTo>
                              <a:lnTo>
                                <a:pt x="2911390" y="606466"/>
                              </a:lnTo>
                              <a:lnTo>
                                <a:pt x="2934739" y="567649"/>
                              </a:lnTo>
                              <a:lnTo>
                                <a:pt x="2955380" y="527121"/>
                              </a:lnTo>
                              <a:lnTo>
                                <a:pt x="2973188" y="485008"/>
                              </a:lnTo>
                              <a:lnTo>
                                <a:pt x="2988037" y="441433"/>
                              </a:lnTo>
                              <a:lnTo>
                                <a:pt x="2999804" y="396521"/>
                              </a:lnTo>
                              <a:lnTo>
                                <a:pt x="3008363" y="350398"/>
                              </a:lnTo>
                              <a:lnTo>
                                <a:pt x="3013590" y="303188"/>
                              </a:lnTo>
                              <a:lnTo>
                                <a:pt x="3015361" y="255015"/>
                              </a:lnTo>
                              <a:lnTo>
                                <a:pt x="3015361" y="0"/>
                              </a:lnTo>
                              <a:close/>
                            </a:path>
                          </a:pathLst>
                        </a:custGeom>
                        <a:solidFill>
                          <a:srgbClr val="404143"/>
                        </a:solidFill>
                      </wps:spPr>
                      <wps:bodyPr wrap="square" lIns="0" tIns="0" rIns="0" bIns="0" rtlCol="0">
                        <a:noAutofit/>
                      </wps:bodyPr>
                    </wps:wsp>
                    <wps:wsp>
                      <wps:cNvPr id="275" name="Graphic 275"/>
                      <wps:cNvSpPr/>
                      <wps:spPr>
                        <a:xfrm>
                          <a:off x="5397" y="5397"/>
                          <a:ext cx="3015615" cy="900430"/>
                        </a:xfrm>
                        <a:custGeom>
                          <a:avLst/>
                          <a:gdLst/>
                          <a:ahLst/>
                          <a:cxnLst/>
                          <a:rect l="l" t="t" r="r" b="b"/>
                          <a:pathLst>
                            <a:path w="3015615" h="900430">
                              <a:moveTo>
                                <a:pt x="3015360" y="0"/>
                              </a:moveTo>
                              <a:lnTo>
                                <a:pt x="3015360" y="255015"/>
                              </a:lnTo>
                              <a:lnTo>
                                <a:pt x="3013590" y="303188"/>
                              </a:lnTo>
                              <a:lnTo>
                                <a:pt x="3008363" y="350398"/>
                              </a:lnTo>
                              <a:lnTo>
                                <a:pt x="2999804" y="396521"/>
                              </a:lnTo>
                              <a:lnTo>
                                <a:pt x="2988037" y="441433"/>
                              </a:lnTo>
                              <a:lnTo>
                                <a:pt x="2973188" y="485008"/>
                              </a:lnTo>
                              <a:lnTo>
                                <a:pt x="2955380" y="527121"/>
                              </a:lnTo>
                              <a:lnTo>
                                <a:pt x="2934739" y="567649"/>
                              </a:lnTo>
                              <a:lnTo>
                                <a:pt x="2911390" y="606466"/>
                              </a:lnTo>
                              <a:lnTo>
                                <a:pt x="2885456" y="643448"/>
                              </a:lnTo>
                              <a:lnTo>
                                <a:pt x="2857064" y="678469"/>
                              </a:lnTo>
                              <a:lnTo>
                                <a:pt x="2826337" y="711406"/>
                              </a:lnTo>
                              <a:lnTo>
                                <a:pt x="2793400" y="742133"/>
                              </a:lnTo>
                              <a:lnTo>
                                <a:pt x="2758379" y="770525"/>
                              </a:lnTo>
                              <a:lnTo>
                                <a:pt x="2721397" y="796458"/>
                              </a:lnTo>
                              <a:lnTo>
                                <a:pt x="2682580" y="819808"/>
                              </a:lnTo>
                              <a:lnTo>
                                <a:pt x="2642053" y="840449"/>
                              </a:lnTo>
                              <a:lnTo>
                                <a:pt x="2599939" y="858256"/>
                              </a:lnTo>
                              <a:lnTo>
                                <a:pt x="2556364" y="873106"/>
                              </a:lnTo>
                              <a:lnTo>
                                <a:pt x="2511453" y="884873"/>
                              </a:lnTo>
                              <a:lnTo>
                                <a:pt x="2465329" y="893432"/>
                              </a:lnTo>
                              <a:lnTo>
                                <a:pt x="2418119" y="898659"/>
                              </a:lnTo>
                              <a:lnTo>
                                <a:pt x="2369947" y="900429"/>
                              </a:lnTo>
                              <a:lnTo>
                                <a:pt x="0" y="900429"/>
                              </a:lnTo>
                            </a:path>
                          </a:pathLst>
                        </a:custGeom>
                        <a:ln w="10795">
                          <a:solidFill>
                            <a:srgbClr val="2E528F"/>
                          </a:solidFill>
                          <a:prstDash val="solid"/>
                        </a:ln>
                      </wps:spPr>
                      <wps:bodyPr wrap="square" lIns="0" tIns="0" rIns="0" bIns="0" rtlCol="0">
                        <a:noAutofit/>
                      </wps:bodyPr>
                    </wps:wsp>
                    <wps:wsp>
                      <wps:cNvPr id="276" name="Graphic 276"/>
                      <wps:cNvSpPr/>
                      <wps:spPr>
                        <a:xfrm>
                          <a:off x="5397" y="698057"/>
                          <a:ext cx="7560945" cy="45720"/>
                        </a:xfrm>
                        <a:custGeom>
                          <a:avLst/>
                          <a:gdLst/>
                          <a:ahLst/>
                          <a:cxnLst/>
                          <a:rect l="l" t="t" r="r" b="b"/>
                          <a:pathLst>
                            <a:path w="7560945" h="45720">
                              <a:moveTo>
                                <a:pt x="0" y="0"/>
                              </a:moveTo>
                              <a:lnTo>
                                <a:pt x="0" y="45717"/>
                              </a:lnTo>
                              <a:lnTo>
                                <a:pt x="7560563" y="45717"/>
                              </a:lnTo>
                              <a:lnTo>
                                <a:pt x="7560563" y="0"/>
                              </a:lnTo>
                              <a:lnTo>
                                <a:pt x="0" y="0"/>
                              </a:lnTo>
                              <a:close/>
                            </a:path>
                          </a:pathLst>
                        </a:custGeom>
                        <a:solidFill>
                          <a:srgbClr val="FFFFFF"/>
                        </a:solidFill>
                      </wps:spPr>
                      <wps:bodyPr wrap="square" lIns="0" tIns="0" rIns="0" bIns="0" rtlCol="0">
                        <a:noAutofit/>
                      </wps:bodyPr>
                    </wps:wsp>
                    <wps:wsp>
                      <wps:cNvPr id="277" name="Graphic 277"/>
                      <wps:cNvSpPr/>
                      <wps:spPr>
                        <a:xfrm>
                          <a:off x="5397" y="5397"/>
                          <a:ext cx="7560945" cy="692785"/>
                        </a:xfrm>
                        <a:custGeom>
                          <a:avLst/>
                          <a:gdLst/>
                          <a:ahLst/>
                          <a:cxnLst/>
                          <a:rect l="l" t="t" r="r" b="b"/>
                          <a:pathLst>
                            <a:path w="7560945" h="692785">
                              <a:moveTo>
                                <a:pt x="7560564" y="0"/>
                              </a:moveTo>
                              <a:lnTo>
                                <a:pt x="0" y="0"/>
                              </a:lnTo>
                              <a:lnTo>
                                <a:pt x="0" y="692657"/>
                              </a:lnTo>
                              <a:lnTo>
                                <a:pt x="7560564" y="692657"/>
                              </a:lnTo>
                              <a:lnTo>
                                <a:pt x="7560564" y="0"/>
                              </a:lnTo>
                              <a:close/>
                            </a:path>
                          </a:pathLst>
                        </a:custGeom>
                        <a:solidFill>
                          <a:srgbClr val="007CC5"/>
                        </a:solidFill>
                      </wps:spPr>
                      <wps:bodyPr wrap="square" lIns="0" tIns="0" rIns="0" bIns="0" rtlCol="0">
                        <a:noAutofit/>
                      </wps:bodyPr>
                    </wps:wsp>
                    <wps:wsp>
                      <wps:cNvPr id="278" name="Graphic 278"/>
                      <wps:cNvSpPr/>
                      <wps:spPr>
                        <a:xfrm>
                          <a:off x="5131879" y="5397"/>
                          <a:ext cx="2434590" cy="692150"/>
                        </a:xfrm>
                        <a:custGeom>
                          <a:avLst/>
                          <a:gdLst/>
                          <a:ahLst/>
                          <a:cxnLst/>
                          <a:rect l="l" t="t" r="r" b="b"/>
                          <a:pathLst>
                            <a:path w="2434590" h="692150">
                              <a:moveTo>
                                <a:pt x="2434082" y="0"/>
                              </a:moveTo>
                              <a:lnTo>
                                <a:pt x="601967" y="0"/>
                              </a:lnTo>
                              <a:lnTo>
                                <a:pt x="0" y="691895"/>
                              </a:lnTo>
                              <a:lnTo>
                                <a:pt x="2434082" y="691895"/>
                              </a:lnTo>
                              <a:lnTo>
                                <a:pt x="2434082" y="0"/>
                              </a:lnTo>
                              <a:close/>
                            </a:path>
                          </a:pathLst>
                        </a:custGeom>
                        <a:solidFill>
                          <a:srgbClr val="0066AD"/>
                        </a:solidFill>
                      </wps:spPr>
                      <wps:bodyPr wrap="square" lIns="0" tIns="0" rIns="0" bIns="0" rtlCol="0">
                        <a:noAutofit/>
                      </wps:bodyPr>
                    </wps:wsp>
                    <wps:wsp>
                      <wps:cNvPr id="279" name="Graphic 279"/>
                      <wps:cNvSpPr/>
                      <wps:spPr>
                        <a:xfrm>
                          <a:off x="5131879" y="5397"/>
                          <a:ext cx="2434590" cy="692150"/>
                        </a:xfrm>
                        <a:custGeom>
                          <a:avLst/>
                          <a:gdLst/>
                          <a:ahLst/>
                          <a:cxnLst/>
                          <a:rect l="l" t="t" r="r" b="b"/>
                          <a:pathLst>
                            <a:path w="2434590" h="692150">
                              <a:moveTo>
                                <a:pt x="0" y="691895"/>
                              </a:moveTo>
                              <a:lnTo>
                                <a:pt x="601967" y="0"/>
                              </a:lnTo>
                            </a:path>
                            <a:path w="2434590" h="692150">
                              <a:moveTo>
                                <a:pt x="2434082" y="691895"/>
                              </a:moveTo>
                              <a:lnTo>
                                <a:pt x="0" y="691895"/>
                              </a:lnTo>
                            </a:path>
                          </a:pathLst>
                        </a:custGeom>
                        <a:ln w="10795">
                          <a:solidFill>
                            <a:srgbClr val="2E528F"/>
                          </a:solidFill>
                          <a:prstDash val="solid"/>
                        </a:ln>
                      </wps:spPr>
                      <wps:bodyPr wrap="square" lIns="0" tIns="0" rIns="0" bIns="0" rtlCol="0">
                        <a:noAutofit/>
                      </wps:bodyPr>
                    </wps:wsp>
                    <wps:wsp>
                      <wps:cNvPr id="280" name="Graphic 280"/>
                      <wps:cNvSpPr/>
                      <wps:spPr>
                        <a:xfrm>
                          <a:off x="5665279" y="5397"/>
                          <a:ext cx="1901189" cy="692150"/>
                        </a:xfrm>
                        <a:custGeom>
                          <a:avLst/>
                          <a:gdLst/>
                          <a:ahLst/>
                          <a:cxnLst/>
                          <a:rect l="l" t="t" r="r" b="b"/>
                          <a:pathLst>
                            <a:path w="1901189" h="692150">
                              <a:moveTo>
                                <a:pt x="1900682" y="0"/>
                              </a:moveTo>
                              <a:lnTo>
                                <a:pt x="601967" y="0"/>
                              </a:lnTo>
                              <a:lnTo>
                                <a:pt x="0" y="691895"/>
                              </a:lnTo>
                              <a:lnTo>
                                <a:pt x="1900682" y="691895"/>
                              </a:lnTo>
                              <a:lnTo>
                                <a:pt x="1900682" y="0"/>
                              </a:lnTo>
                              <a:close/>
                            </a:path>
                          </a:pathLst>
                        </a:custGeom>
                        <a:solidFill>
                          <a:srgbClr val="0053A1"/>
                        </a:solidFill>
                      </wps:spPr>
                      <wps:bodyPr wrap="square" lIns="0" tIns="0" rIns="0" bIns="0" rtlCol="0">
                        <a:noAutofit/>
                      </wps:bodyPr>
                    </wps:wsp>
                    <wps:wsp>
                      <wps:cNvPr id="281" name="Graphic 281"/>
                      <wps:cNvSpPr/>
                      <wps:spPr>
                        <a:xfrm>
                          <a:off x="5665279" y="5397"/>
                          <a:ext cx="1901189" cy="692150"/>
                        </a:xfrm>
                        <a:custGeom>
                          <a:avLst/>
                          <a:gdLst/>
                          <a:ahLst/>
                          <a:cxnLst/>
                          <a:rect l="l" t="t" r="r" b="b"/>
                          <a:pathLst>
                            <a:path w="1901189" h="692150">
                              <a:moveTo>
                                <a:pt x="0" y="691895"/>
                              </a:moveTo>
                              <a:lnTo>
                                <a:pt x="601967" y="0"/>
                              </a:lnTo>
                            </a:path>
                            <a:path w="1901189" h="692150">
                              <a:moveTo>
                                <a:pt x="1900682" y="691895"/>
                              </a:moveTo>
                              <a:lnTo>
                                <a:pt x="0" y="691895"/>
                              </a:lnTo>
                            </a:path>
                          </a:pathLst>
                        </a:custGeom>
                        <a:ln w="10795">
                          <a:solidFill>
                            <a:srgbClr val="2E528F"/>
                          </a:solidFill>
                          <a:prstDash val="solid"/>
                        </a:ln>
                      </wps:spPr>
                      <wps:bodyPr wrap="square" lIns="0" tIns="0" rIns="0" bIns="0" rtlCol="0">
                        <a:noAutofit/>
                      </wps:bodyPr>
                    </wps:wsp>
                    <pic:pic xmlns:pic="http://schemas.openxmlformats.org/drawingml/2006/picture">
                      <pic:nvPicPr>
                        <pic:cNvPr id="282" name="Image 282"/>
                        <pic:cNvPicPr/>
                      </pic:nvPicPr>
                      <pic:blipFill>
                        <a:blip r:embed="rId1" cstate="print"/>
                        <a:stretch>
                          <a:fillRect/>
                        </a:stretch>
                      </pic:blipFill>
                      <pic:spPr>
                        <a:xfrm>
                          <a:off x="6709473" y="5397"/>
                          <a:ext cx="639330" cy="968501"/>
                        </a:xfrm>
                        <a:prstGeom prst="rect">
                          <a:avLst/>
                        </a:prstGeom>
                      </pic:spPr>
                    </pic:pic>
                  </wpg:wgp>
                </a:graphicData>
              </a:graphic>
            </wp:anchor>
          </w:drawing>
        </mc:Choice>
        <mc:Fallback>
          <w:pict>
            <v:group w14:anchorId="7654A8E5" id="Group 273" o:spid="_x0000_s1026" style="position:absolute;margin-left:-.4pt;margin-top:-.4pt;width:595.75pt;height:76.7pt;z-index:-251639808;mso-wrap-distance-left:0;mso-wrap-distance-right:0;mso-position-horizontal-relative:page;mso-position-vertical-relative:page" coordsize="75660,9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">
              <v:shape id="Graphic 274" o:spid="_x0000_s1027" style="position:absolute;left:53;top:53;width:30157;height:9005;visibility:visible;mso-wrap-style:square;v-text-anchor:top" coordsize="3015615,900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" path="m3015361,l,,,900429r2369947,l2418119,898659r47210,-5227l2511453,884873r44911,-11767l2599939,858256r42114,-17807l2682580,819808r38817,-23350l2758379,770525r35021,-28392l2826337,711406r30727,-32937l2885456,643448r25934,-36982l2934739,567649r20641,-40528l2973188,485008r14849,-43575l2999804,396521r8559,-46123l3013590,303188r1771,-48173l3015361,xe" fillcolor="#404143" stroked="f">
                <v:path arrowok="t"/>
              </v:shape>
              <v:shape id="Graphic 275" o:spid="_x0000_s1028" style="position:absolute;left:53;top:53;width:30157;height:9005;visibility:visible;mso-wrap-style:square;v-text-anchor:top" coordsize="3015615,900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" path="m3015360,r,255015l3013590,303188r-5227,47210l2999804,396521r-11767,44912l2973188,485008r-17808,42113l2934739,567649r-23349,38817l2885456,643448r-28392,35021l2826337,711406r-32937,30727l2758379,770525r-36982,25933l2682580,819808r-40527,20641l2599939,858256r-43575,14850l2511453,884873r-46124,8559l2418119,898659r-48172,1770l,900429e" filled="f" strokecolor="#2e528f" strokeweight=".85pt">
                <v:path arrowok="t"/>
              </v:shape>
              <v:shape id="Graphic 276" o:spid="_x0000_s1029" style="position:absolute;left:53;top:6980;width:75610;height:457;visibility:visible;mso-wrap-style:square;v-text-anchor:top" coordsize="756094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" path="m,l,45717r7560563,l7560563,,,xe" stroked="f">
                <v:path arrowok="t"/>
              </v:shape>
              <v:shape id="Graphic 277" o:spid="_x0000_s1030" style="position:absolute;left:53;top:53;width:75610;height:6928;visibility:visible;mso-wrap-style:square;v-text-anchor:top" coordsize="7560945,692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" path="m7560564,l,,,692657r7560564,l7560564,xe" fillcolor="#007cc5" stroked="f">
                <v:path arrowok="t"/>
              </v:shape>
              <v:shape id="Graphic 278" o:spid="_x0000_s1031" style="position:absolute;left:51318;top:53;width:24346;height:6922;visibility:visible;mso-wrap-style:square;v-text-anchor:top" coordsize="2434590,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" path="m2434082,l601967,,,691895r2434082,l2434082,xe" fillcolor="#0066ad" stroked="f">
                <v:path arrowok="t"/>
              </v:shape>
              <v:shape id="Graphic 279" o:spid="_x0000_s1032" style="position:absolute;left:51318;top:53;width:24346;height:6922;visibility:visible;mso-wrap-style:square;v-text-anchor:top" coordsize="2434590,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" path="m,691895l601967,em2434082,691895l,691895e" filled="f" strokecolor="#2e528f" strokeweight=".85pt">
                <v:path arrowok="t"/>
              </v:shape>
              <v:shape id="Graphic 280" o:spid="_x0000_s1033" style="position:absolute;left:56652;top:53;width:19012;height:6922;visibility:visible;mso-wrap-style:square;v-text-anchor:top" coordsize="1901189,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" path="m1900682,l601967,,,691895r1900682,l1900682,xe" fillcolor="#0053a1" stroked="f">
                <v:path arrowok="t"/>
              </v:shape>
              <v:shape id="Graphic 281" o:spid="_x0000_s1034" style="position:absolute;left:56652;top:53;width:19012;height:6922;visibility:visible;mso-wrap-style:square;v-text-anchor:top" coordsize="1901189,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" path="m,691895l601967,em1900682,691895l,691895e" filled="f" strokecolor="#2e528f" strokeweight=".85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82" o:spid="_x0000_s1035" type="#_x0000_t75" style="position:absolute;left:67094;top:53;width:6394;height:9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">
                <v:imagedata r:id="rId2" o:title=""/>
              </v:shape>
              <w10:wrap anchorx="page" anchory="pag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5B765A" w14:textId="4687E1AC" w:rsidR="00A92CEB" w:rsidRPr="005D1D8D" w:rsidRDefault="00990930">
    <w:pPr>
      <w:pStyle w:val="BodyText"/>
      <w:spacing w:line="14" w:lineRule="auto"/>
      <w:rPr>
        <w:sz w:val="20"/>
      </w:rPr>
    </w:pPr>
    <w:r w:rsidRPr="005D1D8D">
      <w:rPr>
        <w:noProof/>
      </w:rPr>
      <mc:AlternateContent>
        <mc:Choice Requires="wpg">
          <w:drawing>
            <wp:anchor distT="0" distB="0" distL="0" distR="0" simplePos="0" relativeHeight="251680768" behindDoc="1" locked="0" layoutInCell="1" allowOverlap="1" wp14:anchorId="5A81F24A" wp14:editId="79B0204C">
              <wp:simplePos x="0" y="0"/>
              <wp:positionH relativeFrom="page">
                <wp:posOffset>0</wp:posOffset>
              </wp:positionH>
              <wp:positionV relativeFrom="page">
                <wp:posOffset>0</wp:posOffset>
              </wp:positionV>
              <wp:extent cx="7566025" cy="1085850"/>
              <wp:effectExtent l="0" t="0" r="15875" b="0"/>
              <wp:wrapNone/>
              <wp:docPr id="1652" name="Group 1652"/>
              <wp:cNvGraphicFramePr/>
              <a:graphic xmlns:a="http://schemas.openxmlformats.org/drawingml/2006/main">
                <a:graphicData uri="http://schemas.microsoft.com/office/word/2010/wordprocessingGroup">
                  <wpg:wgp>
                    <wpg:cNvGrpSpPr/>
                    <wpg:grpSpPr>
                      <a:xfrm>
                        <a:off x="0" y="0"/>
                        <a:ext cx="7566025" cy="1085850"/>
                        <a:chOff x="0" y="0"/>
                        <a:chExt cx="7566025" cy="974090"/>
                      </a:xfrm>
                    </wpg:grpSpPr>
                    <wps:wsp>
                      <wps:cNvPr id="1653" name="Graphic 1653"/>
                      <wps:cNvSpPr/>
                      <wps:spPr>
                        <a:xfrm>
                          <a:off x="5397" y="5397"/>
                          <a:ext cx="3015615" cy="900430"/>
                        </a:xfrm>
                        <a:custGeom>
                          <a:avLst/>
                          <a:gdLst/>
                          <a:ahLst/>
                          <a:cxnLst/>
                          <a:rect l="l" t="t" r="r" b="b"/>
                          <a:pathLst>
                            <a:path w="3015615" h="900430">
                              <a:moveTo>
                                <a:pt x="3015361" y="0"/>
                              </a:moveTo>
                              <a:lnTo>
                                <a:pt x="0" y="0"/>
                              </a:lnTo>
                              <a:lnTo>
                                <a:pt x="0" y="900429"/>
                              </a:lnTo>
                              <a:lnTo>
                                <a:pt x="2369947" y="900429"/>
                              </a:lnTo>
                              <a:lnTo>
                                <a:pt x="2418119" y="898659"/>
                              </a:lnTo>
                              <a:lnTo>
                                <a:pt x="2465329" y="893432"/>
                              </a:lnTo>
                              <a:lnTo>
                                <a:pt x="2511453" y="884873"/>
                              </a:lnTo>
                              <a:lnTo>
                                <a:pt x="2556364" y="873106"/>
                              </a:lnTo>
                              <a:lnTo>
                                <a:pt x="2599939" y="858256"/>
                              </a:lnTo>
                              <a:lnTo>
                                <a:pt x="2642053" y="840449"/>
                              </a:lnTo>
                              <a:lnTo>
                                <a:pt x="2682580" y="819808"/>
                              </a:lnTo>
                              <a:lnTo>
                                <a:pt x="2721397" y="796458"/>
                              </a:lnTo>
                              <a:lnTo>
                                <a:pt x="2758379" y="770525"/>
                              </a:lnTo>
                              <a:lnTo>
                                <a:pt x="2793400" y="742133"/>
                              </a:lnTo>
                              <a:lnTo>
                                <a:pt x="2826337" y="711406"/>
                              </a:lnTo>
                              <a:lnTo>
                                <a:pt x="2857064" y="678469"/>
                              </a:lnTo>
                              <a:lnTo>
                                <a:pt x="2885456" y="643448"/>
                              </a:lnTo>
                              <a:lnTo>
                                <a:pt x="2911390" y="606466"/>
                              </a:lnTo>
                              <a:lnTo>
                                <a:pt x="2934739" y="567649"/>
                              </a:lnTo>
                              <a:lnTo>
                                <a:pt x="2955380" y="527121"/>
                              </a:lnTo>
                              <a:lnTo>
                                <a:pt x="2973188" y="485008"/>
                              </a:lnTo>
                              <a:lnTo>
                                <a:pt x="2988037" y="441433"/>
                              </a:lnTo>
                              <a:lnTo>
                                <a:pt x="2999804" y="396521"/>
                              </a:lnTo>
                              <a:lnTo>
                                <a:pt x="3008363" y="350398"/>
                              </a:lnTo>
                              <a:lnTo>
                                <a:pt x="3013590" y="303188"/>
                              </a:lnTo>
                              <a:lnTo>
                                <a:pt x="3015361" y="255015"/>
                              </a:lnTo>
                              <a:lnTo>
                                <a:pt x="3015361" y="0"/>
                              </a:lnTo>
                              <a:close/>
                            </a:path>
                          </a:pathLst>
                        </a:custGeom>
                        <a:solidFill>
                          <a:srgbClr val="404143"/>
                        </a:solidFill>
                      </wps:spPr>
                      <wps:bodyPr wrap="square" lIns="0" tIns="0" rIns="0" bIns="0" rtlCol="0">
                        <a:noAutofit/>
                      </wps:bodyPr>
                    </wps:wsp>
                    <wps:wsp>
                      <wps:cNvPr id="1654" name="Graphic 1654"/>
                      <wps:cNvSpPr/>
                      <wps:spPr>
                        <a:xfrm>
                          <a:off x="5397" y="5397"/>
                          <a:ext cx="3015615" cy="900430"/>
                        </a:xfrm>
                        <a:custGeom>
                          <a:avLst/>
                          <a:gdLst/>
                          <a:ahLst/>
                          <a:cxnLst/>
                          <a:rect l="l" t="t" r="r" b="b"/>
                          <a:pathLst>
                            <a:path w="3015615" h="900430">
                              <a:moveTo>
                                <a:pt x="3015360" y="0"/>
                              </a:moveTo>
                              <a:lnTo>
                                <a:pt x="3015360" y="255015"/>
                              </a:lnTo>
                              <a:lnTo>
                                <a:pt x="3013590" y="303188"/>
                              </a:lnTo>
                              <a:lnTo>
                                <a:pt x="3008363" y="350398"/>
                              </a:lnTo>
                              <a:lnTo>
                                <a:pt x="2999804" y="396521"/>
                              </a:lnTo>
                              <a:lnTo>
                                <a:pt x="2988037" y="441433"/>
                              </a:lnTo>
                              <a:lnTo>
                                <a:pt x="2973188" y="485008"/>
                              </a:lnTo>
                              <a:lnTo>
                                <a:pt x="2955380" y="527121"/>
                              </a:lnTo>
                              <a:lnTo>
                                <a:pt x="2934739" y="567649"/>
                              </a:lnTo>
                              <a:lnTo>
                                <a:pt x="2911390" y="606466"/>
                              </a:lnTo>
                              <a:lnTo>
                                <a:pt x="2885456" y="643448"/>
                              </a:lnTo>
                              <a:lnTo>
                                <a:pt x="2857064" y="678469"/>
                              </a:lnTo>
                              <a:lnTo>
                                <a:pt x="2826337" y="711406"/>
                              </a:lnTo>
                              <a:lnTo>
                                <a:pt x="2793400" y="742133"/>
                              </a:lnTo>
                              <a:lnTo>
                                <a:pt x="2758379" y="770525"/>
                              </a:lnTo>
                              <a:lnTo>
                                <a:pt x="2721397" y="796458"/>
                              </a:lnTo>
                              <a:lnTo>
                                <a:pt x="2682580" y="819808"/>
                              </a:lnTo>
                              <a:lnTo>
                                <a:pt x="2642053" y="840449"/>
                              </a:lnTo>
                              <a:lnTo>
                                <a:pt x="2599939" y="858256"/>
                              </a:lnTo>
                              <a:lnTo>
                                <a:pt x="2556364" y="873106"/>
                              </a:lnTo>
                              <a:lnTo>
                                <a:pt x="2511453" y="884873"/>
                              </a:lnTo>
                              <a:lnTo>
                                <a:pt x="2465329" y="893432"/>
                              </a:lnTo>
                              <a:lnTo>
                                <a:pt x="2418119" y="898659"/>
                              </a:lnTo>
                              <a:lnTo>
                                <a:pt x="2369947" y="900429"/>
                              </a:lnTo>
                              <a:lnTo>
                                <a:pt x="0" y="900429"/>
                              </a:lnTo>
                            </a:path>
                          </a:pathLst>
                        </a:custGeom>
                        <a:ln w="10795">
                          <a:solidFill>
                            <a:srgbClr val="2E528F"/>
                          </a:solidFill>
                          <a:prstDash val="solid"/>
                        </a:ln>
                      </wps:spPr>
                      <wps:bodyPr wrap="square" lIns="0" tIns="0" rIns="0" bIns="0" rtlCol="0">
                        <a:noAutofit/>
                      </wps:bodyPr>
                    </wps:wsp>
                    <wps:wsp>
                      <wps:cNvPr id="1655" name="Graphic 1655"/>
                      <wps:cNvSpPr/>
                      <wps:spPr>
                        <a:xfrm>
                          <a:off x="5397" y="698057"/>
                          <a:ext cx="7560945" cy="45720"/>
                        </a:xfrm>
                        <a:custGeom>
                          <a:avLst/>
                          <a:gdLst/>
                          <a:ahLst/>
                          <a:cxnLst/>
                          <a:rect l="l" t="t" r="r" b="b"/>
                          <a:pathLst>
                            <a:path w="7560945" h="45720">
                              <a:moveTo>
                                <a:pt x="0" y="0"/>
                              </a:moveTo>
                              <a:lnTo>
                                <a:pt x="0" y="45717"/>
                              </a:lnTo>
                              <a:lnTo>
                                <a:pt x="7560563" y="45717"/>
                              </a:lnTo>
                              <a:lnTo>
                                <a:pt x="7560563" y="0"/>
                              </a:lnTo>
                              <a:lnTo>
                                <a:pt x="0" y="0"/>
                              </a:lnTo>
                              <a:close/>
                            </a:path>
                          </a:pathLst>
                        </a:custGeom>
                        <a:solidFill>
                          <a:srgbClr val="FFFFFF"/>
                        </a:solidFill>
                      </wps:spPr>
                      <wps:bodyPr wrap="square" lIns="0" tIns="0" rIns="0" bIns="0" rtlCol="0">
                        <a:noAutofit/>
                      </wps:bodyPr>
                    </wps:wsp>
                    <wps:wsp>
                      <wps:cNvPr id="1656" name="Graphic 1656"/>
                      <wps:cNvSpPr/>
                      <wps:spPr>
                        <a:xfrm>
                          <a:off x="5397" y="5397"/>
                          <a:ext cx="7560945" cy="692785"/>
                        </a:xfrm>
                        <a:custGeom>
                          <a:avLst/>
                          <a:gdLst/>
                          <a:ahLst/>
                          <a:cxnLst/>
                          <a:rect l="l" t="t" r="r" b="b"/>
                          <a:pathLst>
                            <a:path w="7560945" h="692785">
                              <a:moveTo>
                                <a:pt x="7560564" y="0"/>
                              </a:moveTo>
                              <a:lnTo>
                                <a:pt x="0" y="0"/>
                              </a:lnTo>
                              <a:lnTo>
                                <a:pt x="0" y="692657"/>
                              </a:lnTo>
                              <a:lnTo>
                                <a:pt x="7560564" y="692657"/>
                              </a:lnTo>
                              <a:lnTo>
                                <a:pt x="7560564" y="0"/>
                              </a:lnTo>
                              <a:close/>
                            </a:path>
                          </a:pathLst>
                        </a:custGeom>
                        <a:solidFill>
                          <a:srgbClr val="007CC5"/>
                        </a:solidFill>
                      </wps:spPr>
                      <wps:bodyPr wrap="square" lIns="0" tIns="0" rIns="0" bIns="0" rtlCol="0">
                        <a:noAutofit/>
                      </wps:bodyPr>
                    </wps:wsp>
                    <wps:wsp>
                      <wps:cNvPr id="1657" name="Graphic 1657"/>
                      <wps:cNvSpPr/>
                      <wps:spPr>
                        <a:xfrm>
                          <a:off x="5131879" y="5397"/>
                          <a:ext cx="2434590" cy="692150"/>
                        </a:xfrm>
                        <a:custGeom>
                          <a:avLst/>
                          <a:gdLst/>
                          <a:ahLst/>
                          <a:cxnLst/>
                          <a:rect l="l" t="t" r="r" b="b"/>
                          <a:pathLst>
                            <a:path w="2434590" h="692150">
                              <a:moveTo>
                                <a:pt x="2434082" y="0"/>
                              </a:moveTo>
                              <a:lnTo>
                                <a:pt x="601967" y="0"/>
                              </a:lnTo>
                              <a:lnTo>
                                <a:pt x="0" y="691895"/>
                              </a:lnTo>
                              <a:lnTo>
                                <a:pt x="2434082" y="691895"/>
                              </a:lnTo>
                              <a:lnTo>
                                <a:pt x="2434082" y="0"/>
                              </a:lnTo>
                              <a:close/>
                            </a:path>
                          </a:pathLst>
                        </a:custGeom>
                        <a:solidFill>
                          <a:srgbClr val="0066AD"/>
                        </a:solidFill>
                      </wps:spPr>
                      <wps:bodyPr wrap="square" lIns="0" tIns="0" rIns="0" bIns="0" rtlCol="0">
                        <a:noAutofit/>
                      </wps:bodyPr>
                    </wps:wsp>
                    <wps:wsp>
                      <wps:cNvPr id="1658" name="Graphic 1658"/>
                      <wps:cNvSpPr/>
                      <wps:spPr>
                        <a:xfrm>
                          <a:off x="5131879" y="5397"/>
                          <a:ext cx="2434590" cy="692150"/>
                        </a:xfrm>
                        <a:custGeom>
                          <a:avLst/>
                          <a:gdLst/>
                          <a:ahLst/>
                          <a:cxnLst/>
                          <a:rect l="l" t="t" r="r" b="b"/>
                          <a:pathLst>
                            <a:path w="2434590" h="692150">
                              <a:moveTo>
                                <a:pt x="0" y="691895"/>
                              </a:moveTo>
                              <a:lnTo>
                                <a:pt x="601967" y="0"/>
                              </a:lnTo>
                            </a:path>
                            <a:path w="2434590" h="692150">
                              <a:moveTo>
                                <a:pt x="2434082" y="691895"/>
                              </a:moveTo>
                              <a:lnTo>
                                <a:pt x="0" y="691895"/>
                              </a:lnTo>
                            </a:path>
                          </a:pathLst>
                        </a:custGeom>
                        <a:ln w="10795">
                          <a:solidFill>
                            <a:srgbClr val="2E528F"/>
                          </a:solidFill>
                          <a:prstDash val="solid"/>
                        </a:ln>
                      </wps:spPr>
                      <wps:bodyPr wrap="square" lIns="0" tIns="0" rIns="0" bIns="0" rtlCol="0">
                        <a:noAutofit/>
                      </wps:bodyPr>
                    </wps:wsp>
                    <wps:wsp>
                      <wps:cNvPr id="1659" name="Graphic 1659"/>
                      <wps:cNvSpPr/>
                      <wps:spPr>
                        <a:xfrm>
                          <a:off x="5665279" y="5397"/>
                          <a:ext cx="1901189" cy="692150"/>
                        </a:xfrm>
                        <a:custGeom>
                          <a:avLst/>
                          <a:gdLst/>
                          <a:ahLst/>
                          <a:cxnLst/>
                          <a:rect l="l" t="t" r="r" b="b"/>
                          <a:pathLst>
                            <a:path w="1901189" h="692150">
                              <a:moveTo>
                                <a:pt x="1900682" y="0"/>
                              </a:moveTo>
                              <a:lnTo>
                                <a:pt x="601967" y="0"/>
                              </a:lnTo>
                              <a:lnTo>
                                <a:pt x="0" y="691895"/>
                              </a:lnTo>
                              <a:lnTo>
                                <a:pt x="1900682" y="691895"/>
                              </a:lnTo>
                              <a:lnTo>
                                <a:pt x="1900682" y="0"/>
                              </a:lnTo>
                              <a:close/>
                            </a:path>
                          </a:pathLst>
                        </a:custGeom>
                        <a:solidFill>
                          <a:srgbClr val="0053A1"/>
                        </a:solidFill>
                      </wps:spPr>
                      <wps:bodyPr wrap="square" lIns="0" tIns="0" rIns="0" bIns="0" rtlCol="0">
                        <a:noAutofit/>
                      </wps:bodyPr>
                    </wps:wsp>
                    <wps:wsp>
                      <wps:cNvPr id="1660" name="Graphic 1660"/>
                      <wps:cNvSpPr/>
                      <wps:spPr>
                        <a:xfrm>
                          <a:off x="5665279" y="5397"/>
                          <a:ext cx="1901189" cy="692150"/>
                        </a:xfrm>
                        <a:custGeom>
                          <a:avLst/>
                          <a:gdLst/>
                          <a:ahLst/>
                          <a:cxnLst/>
                          <a:rect l="l" t="t" r="r" b="b"/>
                          <a:pathLst>
                            <a:path w="1901189" h="692150">
                              <a:moveTo>
                                <a:pt x="0" y="691895"/>
                              </a:moveTo>
                              <a:lnTo>
                                <a:pt x="601967" y="0"/>
                              </a:lnTo>
                            </a:path>
                            <a:path w="1901189" h="692150">
                              <a:moveTo>
                                <a:pt x="1900682" y="691895"/>
                              </a:moveTo>
                              <a:lnTo>
                                <a:pt x="0" y="691895"/>
                              </a:lnTo>
                            </a:path>
                          </a:pathLst>
                        </a:custGeom>
                        <a:ln w="10795">
                          <a:solidFill>
                            <a:srgbClr val="2E528F"/>
                          </a:solidFill>
                          <a:prstDash val="solid"/>
                        </a:ln>
                      </wps:spPr>
                      <wps:bodyPr wrap="square" lIns="0" tIns="0" rIns="0" bIns="0" rtlCol="0">
                        <a:noAutofit/>
                      </wps:bodyPr>
                    </wps:wsp>
                    <pic:pic xmlns:pic="http://schemas.openxmlformats.org/drawingml/2006/picture">
                      <pic:nvPicPr>
                        <pic:cNvPr id="1661" name="Image 1661"/>
                        <pic:cNvPicPr/>
                      </pic:nvPicPr>
                      <pic:blipFill>
                        <a:blip r:embed="rId1" cstate="print"/>
                        <a:stretch>
                          <a:fillRect/>
                        </a:stretch>
                      </pic:blipFill>
                      <pic:spPr>
                        <a:xfrm>
                          <a:off x="6709473" y="5397"/>
                          <a:ext cx="639330" cy="968501"/>
                        </a:xfrm>
                        <a:prstGeom prst="rect">
                          <a:avLst/>
                        </a:prstGeom>
                      </pic:spPr>
                    </pic:pic>
                  </wpg:wgp>
                </a:graphicData>
              </a:graphic>
              <wp14:sizeRelV relativeFrom="margin">
                <wp14:pctHeight>0</wp14:pctHeight>
              </wp14:sizeRelV>
            </wp:anchor>
          </w:drawing>
        </mc:Choice>
        <mc:Fallback>
          <w:pict>
            <v:group w14:anchorId="651C3DCA" id="Group 1652" o:spid="_x0000_s1026" style="position:absolute;margin-left:0;margin-top:0;width:595.75pt;height:85.5pt;z-index:-251635712;mso-wrap-distance-left:0;mso-wrap-distance-right:0;mso-position-horizontal-relative:page;mso-position-vertical-relative:page;mso-height-relative:margin" coordsize="75660,9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">
              <v:shape id="Graphic 1653" o:spid="_x0000_s1027" style="position:absolute;left:53;top:53;width:30157;height:9005;visibility:visible;mso-wrap-style:square;v-text-anchor:top" coordsize="3015615,900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" path="m3015361,l,,,900429r2369947,l2418119,898659r47210,-5227l2511453,884873r44911,-11767l2599939,858256r42114,-17807l2682580,819808r38817,-23350l2758379,770525r35021,-28392l2826337,711406r30727,-32937l2885456,643448r25934,-36982l2934739,567649r20641,-40528l2973188,485008r14849,-43575l2999804,396521r8559,-46123l3013590,303188r1771,-48173l3015361,xe" fillcolor="#404143" stroked="f">
                <v:path arrowok="t"/>
              </v:shape>
              <v:shape id="Graphic 1654" o:spid="_x0000_s1028" style="position:absolute;left:53;top:53;width:30157;height:9005;visibility:visible;mso-wrap-style:square;v-text-anchor:top" coordsize="3015615,900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" path="m3015360,r,255015l3013590,303188r-5227,47210l2999804,396521r-11767,44912l2973188,485008r-17808,42113l2934739,567649r-23349,38817l2885456,643448r-28392,35021l2826337,711406r-32937,30727l2758379,770525r-36982,25933l2682580,819808r-40527,20641l2599939,858256r-43575,14850l2511453,884873r-46124,8559l2418119,898659r-48172,1770l,900429e" filled="f" strokecolor="#2e528f" strokeweight=".85pt">
                <v:path arrowok="t"/>
              </v:shape>
              <v:shape id="Graphic 1655" o:spid="_x0000_s1029" style="position:absolute;left:53;top:6980;width:75610;height:457;visibility:visible;mso-wrap-style:square;v-text-anchor:top" coordsize="756094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" path="m,l,45717r7560563,l7560563,,,xe" stroked="f">
                <v:path arrowok="t"/>
              </v:shape>
              <v:shape id="Graphic 1656" o:spid="_x0000_s1030" style="position:absolute;left:53;top:53;width:75610;height:6928;visibility:visible;mso-wrap-style:square;v-text-anchor:top" coordsize="7560945,692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" path="m7560564,l,,,692657r7560564,l7560564,xe" fillcolor="#007cc5" stroked="f">
                <v:path arrowok="t"/>
              </v:shape>
              <v:shape id="Graphic 1657" o:spid="_x0000_s1031" style="position:absolute;left:51318;top:53;width:24346;height:6922;visibility:visible;mso-wrap-style:square;v-text-anchor:top" coordsize="2434590,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" path="m2434082,l601967,,,691895r2434082,l2434082,xe" fillcolor="#0066ad" stroked="f">
                <v:path arrowok="t"/>
              </v:shape>
              <v:shape id="Graphic 1658" o:spid="_x0000_s1032" style="position:absolute;left:51318;top:53;width:24346;height:6922;visibility:visible;mso-wrap-style:square;v-text-anchor:top" coordsize="2434590,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" path="m,691895l601967,em2434082,691895l,691895e" filled="f" strokecolor="#2e528f" strokeweight=".85pt">
                <v:path arrowok="t"/>
              </v:shape>
              <v:shape id="Graphic 1659" o:spid="_x0000_s1033" style="position:absolute;left:56652;top:53;width:19012;height:6922;visibility:visible;mso-wrap-style:square;v-text-anchor:top" coordsize="1901189,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" path="m1900682,l601967,,,691895r1900682,l1900682,xe" fillcolor="#0053a1" stroked="f">
                <v:path arrowok="t"/>
              </v:shape>
              <v:shape id="Graphic 1660" o:spid="_x0000_s1034" style="position:absolute;left:56652;top:53;width:19012;height:6922;visibility:visible;mso-wrap-style:square;v-text-anchor:top" coordsize="1901189,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" path="m,691895l601967,em1900682,691895l,691895e" filled="f" strokecolor="#2e528f" strokeweight=".85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661" o:spid="_x0000_s1035" type="#_x0000_t75" style="position:absolute;left:67094;top:53;width:6394;height:9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">
                <v:imagedata r:id="rId2" o:title=""/>
              </v:shape>
              <w10:wrap anchorx="page" anchory="page"/>
            </v:group>
          </w:pict>
        </mc:Fallback>
      </mc:AlternateContent>
    </w:r>
    <w:r w:rsidR="00AC2904" w:rsidRPr="005D1D8D">
      <w:rPr>
        <w:noProof/>
      </w:rPr>
      <mc:AlternateContent>
        <mc:Choice Requires="wps">
          <w:drawing>
            <wp:anchor distT="0" distB="0" distL="0" distR="0" simplePos="0" relativeHeight="251681792" behindDoc="1" locked="0" layoutInCell="1" allowOverlap="1" wp14:anchorId="101466E6" wp14:editId="74D405AF">
              <wp:simplePos x="0" y="0"/>
              <wp:positionH relativeFrom="page">
                <wp:posOffset>2934970</wp:posOffset>
              </wp:positionH>
              <wp:positionV relativeFrom="page">
                <wp:posOffset>1255395</wp:posOffset>
              </wp:positionV>
              <wp:extent cx="1730375" cy="364490"/>
              <wp:effectExtent l="0" t="0" r="0" b="0"/>
              <wp:wrapNone/>
              <wp:docPr id="1663" name="Textbox 1663"/>
              <wp:cNvGraphicFramePr/>
              <a:graphic xmlns:a="http://schemas.openxmlformats.org/drawingml/2006/main">
                <a:graphicData uri="http://schemas.microsoft.com/office/word/2010/wordprocessingShape">
                  <wps:wsp>
                    <wps:cNvSpPr txBox="1"/>
                    <wps:spPr>
                      <a:xfrm>
                        <a:off x="0" y="0"/>
                        <a:ext cx="1730375" cy="364490"/>
                      </a:xfrm>
                      <a:prstGeom prst="rect">
                        <a:avLst/>
                      </a:prstGeom>
                    </wps:spPr>
                    <wps:txbx>
                      <w:txbxContent>
                        <w:p w14:paraId="6A8414C6" w14:textId="77777777" w:rsidR="00A92CEB" w:rsidRPr="005D1D8D" w:rsidRDefault="00A92CEB">
                          <w:pPr>
                            <w:spacing w:before="19"/>
                            <w:ind w:left="20"/>
                            <w:rPr>
                              <w:rFonts w:ascii="Verdana"/>
                              <w:b/>
                              <w:sz w:val="44"/>
                            </w:rPr>
                          </w:pPr>
                        </w:p>
                      </w:txbxContent>
                    </wps:txbx>
                    <wps:bodyPr wrap="square" lIns="0" tIns="0" rIns="0" bIns="0" rtlCol="0">
                      <a:noAutofit/>
                    </wps:bodyPr>
                  </wps:wsp>
                </a:graphicData>
              </a:graphic>
            </wp:anchor>
          </w:drawing>
        </mc:Choice>
        <mc:Fallback>
          <w:pict>
            <v:shapetype w14:anchorId="101466E6" id="_x0000_t202" coordsize="21600,21600" o:spt="202" path="m,l,21600r21600,l21600,xe">
              <v:stroke joinstyle="miter"/>
              <v:path gradientshapeok="t" o:connecttype="rect"/>
            </v:shapetype>
            <v:shape id="Textbox 1663" o:spid="_x0000_s1053" type="#_x0000_t202" style="position:absolute;margin-left:231.1pt;margin-top:98.85pt;width:136.25pt;height:28.7pt;z-index:-251634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" filled="f" stroked="f">
              <v:textbox inset="0,0,0,0">
                <w:txbxContent>
                  <w:p w14:paraId="6A8414C6" w14:textId="77777777" w:rsidR="00A92CEB" w:rsidRPr="005D1D8D" w:rsidRDefault="00A92CEB">
                    <w:pPr>
                      <w:spacing w:before="19"/>
                      <w:ind w:left="20"/>
                      <w:rPr>
                        <w:rFonts w:ascii="Verdana"/>
                        <w:b/>
                        <w:sz w:val="44"/>
                      </w:rPr>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36B5FB" w14:textId="77777777" w:rsidR="00A92CEB" w:rsidRPr="005D1D8D" w:rsidRDefault="00AC2904">
    <w:pPr>
      <w:pStyle w:val="BodyText"/>
      <w:spacing w:line="14" w:lineRule="auto"/>
      <w:rPr>
        <w:sz w:val="20"/>
      </w:rPr>
    </w:pPr>
    <w:r w:rsidRPr="005D1D8D">
      <w:rPr>
        <w:noProof/>
      </w:rPr>
      <mc:AlternateContent>
        <mc:Choice Requires="wpg">
          <w:drawing>
            <wp:anchor distT="0" distB="0" distL="0" distR="0" simplePos="0" relativeHeight="251631616" behindDoc="1" locked="0" layoutInCell="1" allowOverlap="1" wp14:anchorId="0B0A43EB" wp14:editId="45C63A62">
              <wp:simplePos x="0" y="0"/>
              <wp:positionH relativeFrom="page">
                <wp:posOffset>-5080</wp:posOffset>
              </wp:positionH>
              <wp:positionV relativeFrom="page">
                <wp:posOffset>-5080</wp:posOffset>
              </wp:positionV>
              <wp:extent cx="7566025" cy="974090"/>
              <wp:effectExtent l="0" t="0" r="0" b="0"/>
              <wp:wrapNone/>
              <wp:docPr id="37" name="Group 37"/>
              <wp:cNvGraphicFramePr/>
              <a:graphic xmlns:a="http://schemas.openxmlformats.org/drawingml/2006/main">
                <a:graphicData uri="http://schemas.microsoft.com/office/word/2010/wordprocessingGroup">
                  <wpg:wgp>
                    <wpg:cNvGrpSpPr/>
                    <wpg:grpSpPr>
                      <a:xfrm>
                        <a:off x="0" y="0"/>
                        <a:ext cx="7566025" cy="974090"/>
                        <a:chOff x="0" y="0"/>
                        <a:chExt cx="7566025" cy="974090"/>
                      </a:xfrm>
                    </wpg:grpSpPr>
                    <wps:wsp>
                      <wps:cNvPr id="38" name="Graphic 38"/>
                      <wps:cNvSpPr/>
                      <wps:spPr>
                        <a:xfrm>
                          <a:off x="5397" y="5397"/>
                          <a:ext cx="3015615" cy="900430"/>
                        </a:xfrm>
                        <a:custGeom>
                          <a:avLst/>
                          <a:gdLst/>
                          <a:ahLst/>
                          <a:cxnLst/>
                          <a:rect l="l" t="t" r="r" b="b"/>
                          <a:pathLst>
                            <a:path w="3015615" h="900430">
                              <a:moveTo>
                                <a:pt x="3015361" y="0"/>
                              </a:moveTo>
                              <a:lnTo>
                                <a:pt x="0" y="0"/>
                              </a:lnTo>
                              <a:lnTo>
                                <a:pt x="0" y="900429"/>
                              </a:lnTo>
                              <a:lnTo>
                                <a:pt x="2369947" y="900429"/>
                              </a:lnTo>
                              <a:lnTo>
                                <a:pt x="2418119" y="898659"/>
                              </a:lnTo>
                              <a:lnTo>
                                <a:pt x="2465329" y="893432"/>
                              </a:lnTo>
                              <a:lnTo>
                                <a:pt x="2511453" y="884873"/>
                              </a:lnTo>
                              <a:lnTo>
                                <a:pt x="2556364" y="873106"/>
                              </a:lnTo>
                              <a:lnTo>
                                <a:pt x="2599939" y="858256"/>
                              </a:lnTo>
                              <a:lnTo>
                                <a:pt x="2642053" y="840449"/>
                              </a:lnTo>
                              <a:lnTo>
                                <a:pt x="2682580" y="819808"/>
                              </a:lnTo>
                              <a:lnTo>
                                <a:pt x="2721397" y="796458"/>
                              </a:lnTo>
                              <a:lnTo>
                                <a:pt x="2758379" y="770525"/>
                              </a:lnTo>
                              <a:lnTo>
                                <a:pt x="2793400" y="742133"/>
                              </a:lnTo>
                              <a:lnTo>
                                <a:pt x="2826337" y="711406"/>
                              </a:lnTo>
                              <a:lnTo>
                                <a:pt x="2857064" y="678469"/>
                              </a:lnTo>
                              <a:lnTo>
                                <a:pt x="2885456" y="643448"/>
                              </a:lnTo>
                              <a:lnTo>
                                <a:pt x="2911390" y="606466"/>
                              </a:lnTo>
                              <a:lnTo>
                                <a:pt x="2934739" y="567649"/>
                              </a:lnTo>
                              <a:lnTo>
                                <a:pt x="2955380" y="527121"/>
                              </a:lnTo>
                              <a:lnTo>
                                <a:pt x="2973188" y="485008"/>
                              </a:lnTo>
                              <a:lnTo>
                                <a:pt x="2988037" y="441433"/>
                              </a:lnTo>
                              <a:lnTo>
                                <a:pt x="2999804" y="396521"/>
                              </a:lnTo>
                              <a:lnTo>
                                <a:pt x="3008363" y="350398"/>
                              </a:lnTo>
                              <a:lnTo>
                                <a:pt x="3013590" y="303188"/>
                              </a:lnTo>
                              <a:lnTo>
                                <a:pt x="3015361" y="255015"/>
                              </a:lnTo>
                              <a:lnTo>
                                <a:pt x="3015361" y="0"/>
                              </a:lnTo>
                              <a:close/>
                            </a:path>
                          </a:pathLst>
                        </a:custGeom>
                        <a:solidFill>
                          <a:srgbClr val="404143"/>
                        </a:solidFill>
                      </wps:spPr>
                      <wps:bodyPr wrap="square" lIns="0" tIns="0" rIns="0" bIns="0" rtlCol="0">
                        <a:noAutofit/>
                      </wps:bodyPr>
                    </wps:wsp>
                    <wps:wsp>
                      <wps:cNvPr id="39" name="Graphic 39"/>
                      <wps:cNvSpPr/>
                      <wps:spPr>
                        <a:xfrm>
                          <a:off x="5397" y="5397"/>
                          <a:ext cx="3015615" cy="900430"/>
                        </a:xfrm>
                        <a:custGeom>
                          <a:avLst/>
                          <a:gdLst/>
                          <a:ahLst/>
                          <a:cxnLst/>
                          <a:rect l="l" t="t" r="r" b="b"/>
                          <a:pathLst>
                            <a:path w="3015615" h="900430">
                              <a:moveTo>
                                <a:pt x="3015360" y="0"/>
                              </a:moveTo>
                              <a:lnTo>
                                <a:pt x="3015360" y="255015"/>
                              </a:lnTo>
                              <a:lnTo>
                                <a:pt x="3013590" y="303188"/>
                              </a:lnTo>
                              <a:lnTo>
                                <a:pt x="3008363" y="350398"/>
                              </a:lnTo>
                              <a:lnTo>
                                <a:pt x="2999804" y="396521"/>
                              </a:lnTo>
                              <a:lnTo>
                                <a:pt x="2988037" y="441433"/>
                              </a:lnTo>
                              <a:lnTo>
                                <a:pt x="2973188" y="485008"/>
                              </a:lnTo>
                              <a:lnTo>
                                <a:pt x="2955380" y="527121"/>
                              </a:lnTo>
                              <a:lnTo>
                                <a:pt x="2934739" y="567649"/>
                              </a:lnTo>
                              <a:lnTo>
                                <a:pt x="2911390" y="606466"/>
                              </a:lnTo>
                              <a:lnTo>
                                <a:pt x="2885456" y="643448"/>
                              </a:lnTo>
                              <a:lnTo>
                                <a:pt x="2857064" y="678469"/>
                              </a:lnTo>
                              <a:lnTo>
                                <a:pt x="2826337" y="711406"/>
                              </a:lnTo>
                              <a:lnTo>
                                <a:pt x="2793400" y="742133"/>
                              </a:lnTo>
                              <a:lnTo>
                                <a:pt x="2758379" y="770525"/>
                              </a:lnTo>
                              <a:lnTo>
                                <a:pt x="2721397" y="796458"/>
                              </a:lnTo>
                              <a:lnTo>
                                <a:pt x="2682580" y="819808"/>
                              </a:lnTo>
                              <a:lnTo>
                                <a:pt x="2642053" y="840449"/>
                              </a:lnTo>
                              <a:lnTo>
                                <a:pt x="2599939" y="858256"/>
                              </a:lnTo>
                              <a:lnTo>
                                <a:pt x="2556364" y="873106"/>
                              </a:lnTo>
                              <a:lnTo>
                                <a:pt x="2511453" y="884873"/>
                              </a:lnTo>
                              <a:lnTo>
                                <a:pt x="2465329" y="893432"/>
                              </a:lnTo>
                              <a:lnTo>
                                <a:pt x="2418119" y="898659"/>
                              </a:lnTo>
                              <a:lnTo>
                                <a:pt x="2369947" y="900429"/>
                              </a:lnTo>
                              <a:lnTo>
                                <a:pt x="0" y="900429"/>
                              </a:lnTo>
                            </a:path>
                          </a:pathLst>
                        </a:custGeom>
                        <a:ln w="10795">
                          <a:solidFill>
                            <a:srgbClr val="2E528F"/>
                          </a:solidFill>
                          <a:prstDash val="solid"/>
                        </a:ln>
                      </wps:spPr>
                      <wps:bodyPr wrap="square" lIns="0" tIns="0" rIns="0" bIns="0" rtlCol="0">
                        <a:noAutofit/>
                      </wps:bodyPr>
                    </wps:wsp>
                    <wps:wsp>
                      <wps:cNvPr id="40" name="Graphic 40"/>
                      <wps:cNvSpPr/>
                      <wps:spPr>
                        <a:xfrm>
                          <a:off x="5397" y="698057"/>
                          <a:ext cx="7560945" cy="45720"/>
                        </a:xfrm>
                        <a:custGeom>
                          <a:avLst/>
                          <a:gdLst/>
                          <a:ahLst/>
                          <a:cxnLst/>
                          <a:rect l="l" t="t" r="r" b="b"/>
                          <a:pathLst>
                            <a:path w="7560945" h="45720">
                              <a:moveTo>
                                <a:pt x="0" y="0"/>
                              </a:moveTo>
                              <a:lnTo>
                                <a:pt x="0" y="45717"/>
                              </a:lnTo>
                              <a:lnTo>
                                <a:pt x="7560563" y="45717"/>
                              </a:lnTo>
                              <a:lnTo>
                                <a:pt x="7560563" y="0"/>
                              </a:lnTo>
                              <a:lnTo>
                                <a:pt x="0" y="0"/>
                              </a:lnTo>
                              <a:close/>
                            </a:path>
                          </a:pathLst>
                        </a:custGeom>
                        <a:solidFill>
                          <a:srgbClr val="FFFFFF"/>
                        </a:solidFill>
                      </wps:spPr>
                      <wps:bodyPr wrap="square" lIns="0" tIns="0" rIns="0" bIns="0" rtlCol="0">
                        <a:noAutofit/>
                      </wps:bodyPr>
                    </wps:wsp>
                    <wps:wsp>
                      <wps:cNvPr id="41" name="Graphic 41"/>
                      <wps:cNvSpPr/>
                      <wps:spPr>
                        <a:xfrm>
                          <a:off x="5397" y="5397"/>
                          <a:ext cx="7560945" cy="692785"/>
                        </a:xfrm>
                        <a:custGeom>
                          <a:avLst/>
                          <a:gdLst/>
                          <a:ahLst/>
                          <a:cxnLst/>
                          <a:rect l="l" t="t" r="r" b="b"/>
                          <a:pathLst>
                            <a:path w="7560945" h="692785">
                              <a:moveTo>
                                <a:pt x="7560564" y="0"/>
                              </a:moveTo>
                              <a:lnTo>
                                <a:pt x="0" y="0"/>
                              </a:lnTo>
                              <a:lnTo>
                                <a:pt x="0" y="692657"/>
                              </a:lnTo>
                              <a:lnTo>
                                <a:pt x="7560564" y="692657"/>
                              </a:lnTo>
                              <a:lnTo>
                                <a:pt x="7560564" y="0"/>
                              </a:lnTo>
                              <a:close/>
                            </a:path>
                          </a:pathLst>
                        </a:custGeom>
                        <a:solidFill>
                          <a:srgbClr val="007CC5"/>
                        </a:solidFill>
                      </wps:spPr>
                      <wps:bodyPr wrap="square" lIns="0" tIns="0" rIns="0" bIns="0" rtlCol="0">
                        <a:noAutofit/>
                      </wps:bodyPr>
                    </wps:wsp>
                    <wps:wsp>
                      <wps:cNvPr id="42" name="Graphic 42"/>
                      <wps:cNvSpPr/>
                      <wps:spPr>
                        <a:xfrm>
                          <a:off x="5131879" y="5397"/>
                          <a:ext cx="2434590" cy="692150"/>
                        </a:xfrm>
                        <a:custGeom>
                          <a:avLst/>
                          <a:gdLst/>
                          <a:ahLst/>
                          <a:cxnLst/>
                          <a:rect l="l" t="t" r="r" b="b"/>
                          <a:pathLst>
                            <a:path w="2434590" h="692150">
                              <a:moveTo>
                                <a:pt x="2434082" y="0"/>
                              </a:moveTo>
                              <a:lnTo>
                                <a:pt x="601967" y="0"/>
                              </a:lnTo>
                              <a:lnTo>
                                <a:pt x="0" y="691895"/>
                              </a:lnTo>
                              <a:lnTo>
                                <a:pt x="2434082" y="691895"/>
                              </a:lnTo>
                              <a:lnTo>
                                <a:pt x="2434082" y="0"/>
                              </a:lnTo>
                              <a:close/>
                            </a:path>
                          </a:pathLst>
                        </a:custGeom>
                        <a:solidFill>
                          <a:srgbClr val="0066AD"/>
                        </a:solidFill>
                      </wps:spPr>
                      <wps:bodyPr wrap="square" lIns="0" tIns="0" rIns="0" bIns="0" rtlCol="0">
                        <a:noAutofit/>
                      </wps:bodyPr>
                    </wps:wsp>
                    <wps:wsp>
                      <wps:cNvPr id="43" name="Graphic 43"/>
                      <wps:cNvSpPr/>
                      <wps:spPr>
                        <a:xfrm>
                          <a:off x="5131879" y="5397"/>
                          <a:ext cx="2434590" cy="692150"/>
                        </a:xfrm>
                        <a:custGeom>
                          <a:avLst/>
                          <a:gdLst/>
                          <a:ahLst/>
                          <a:cxnLst/>
                          <a:rect l="l" t="t" r="r" b="b"/>
                          <a:pathLst>
                            <a:path w="2434590" h="692150">
                              <a:moveTo>
                                <a:pt x="0" y="691895"/>
                              </a:moveTo>
                              <a:lnTo>
                                <a:pt x="601967" y="0"/>
                              </a:lnTo>
                            </a:path>
                            <a:path w="2434590" h="692150">
                              <a:moveTo>
                                <a:pt x="2434082" y="691895"/>
                              </a:moveTo>
                              <a:lnTo>
                                <a:pt x="0" y="691895"/>
                              </a:lnTo>
                            </a:path>
                          </a:pathLst>
                        </a:custGeom>
                        <a:ln w="10795">
                          <a:solidFill>
                            <a:srgbClr val="2E528F"/>
                          </a:solidFill>
                          <a:prstDash val="solid"/>
                        </a:ln>
                      </wps:spPr>
                      <wps:bodyPr wrap="square" lIns="0" tIns="0" rIns="0" bIns="0" rtlCol="0">
                        <a:noAutofit/>
                      </wps:bodyPr>
                    </wps:wsp>
                    <wps:wsp>
                      <wps:cNvPr id="44" name="Graphic 44"/>
                      <wps:cNvSpPr/>
                      <wps:spPr>
                        <a:xfrm>
                          <a:off x="5665279" y="5397"/>
                          <a:ext cx="1901189" cy="692150"/>
                        </a:xfrm>
                        <a:custGeom>
                          <a:avLst/>
                          <a:gdLst/>
                          <a:ahLst/>
                          <a:cxnLst/>
                          <a:rect l="l" t="t" r="r" b="b"/>
                          <a:pathLst>
                            <a:path w="1901189" h="692150">
                              <a:moveTo>
                                <a:pt x="1900682" y="0"/>
                              </a:moveTo>
                              <a:lnTo>
                                <a:pt x="601967" y="0"/>
                              </a:lnTo>
                              <a:lnTo>
                                <a:pt x="0" y="691895"/>
                              </a:lnTo>
                              <a:lnTo>
                                <a:pt x="1900682" y="691895"/>
                              </a:lnTo>
                              <a:lnTo>
                                <a:pt x="1900682" y="0"/>
                              </a:lnTo>
                              <a:close/>
                            </a:path>
                          </a:pathLst>
                        </a:custGeom>
                        <a:solidFill>
                          <a:srgbClr val="0053A1"/>
                        </a:solidFill>
                      </wps:spPr>
                      <wps:bodyPr wrap="square" lIns="0" tIns="0" rIns="0" bIns="0" rtlCol="0">
                        <a:noAutofit/>
                      </wps:bodyPr>
                    </wps:wsp>
                    <wps:wsp>
                      <wps:cNvPr id="45" name="Graphic 45"/>
                      <wps:cNvSpPr/>
                      <wps:spPr>
                        <a:xfrm>
                          <a:off x="5665279" y="5397"/>
                          <a:ext cx="1901189" cy="692150"/>
                        </a:xfrm>
                        <a:custGeom>
                          <a:avLst/>
                          <a:gdLst/>
                          <a:ahLst/>
                          <a:cxnLst/>
                          <a:rect l="l" t="t" r="r" b="b"/>
                          <a:pathLst>
                            <a:path w="1901189" h="692150">
                              <a:moveTo>
                                <a:pt x="0" y="691895"/>
                              </a:moveTo>
                              <a:lnTo>
                                <a:pt x="601967" y="0"/>
                              </a:lnTo>
                            </a:path>
                            <a:path w="1901189" h="692150">
                              <a:moveTo>
                                <a:pt x="1900682" y="691895"/>
                              </a:moveTo>
                              <a:lnTo>
                                <a:pt x="0" y="691895"/>
                              </a:lnTo>
                            </a:path>
                          </a:pathLst>
                        </a:custGeom>
                        <a:ln w="10795">
                          <a:solidFill>
                            <a:srgbClr val="2E528F"/>
                          </a:solidFill>
                          <a:prstDash val="solid"/>
                        </a:ln>
                      </wps:spPr>
                      <wps:bodyPr wrap="square" lIns="0" tIns="0" rIns="0" bIns="0" rtlCol="0">
                        <a:noAutofit/>
                      </wps:bodyPr>
                    </wps:wsp>
                    <pic:pic xmlns:pic="http://schemas.openxmlformats.org/drawingml/2006/picture">
                      <pic:nvPicPr>
                        <pic:cNvPr id="46" name="Image 46"/>
                        <pic:cNvPicPr/>
                      </pic:nvPicPr>
                      <pic:blipFill>
                        <a:blip r:embed="rId1" cstate="print"/>
                        <a:stretch>
                          <a:fillRect/>
                        </a:stretch>
                      </pic:blipFill>
                      <pic:spPr>
                        <a:xfrm>
                          <a:off x="6709473" y="5397"/>
                          <a:ext cx="639330" cy="968501"/>
                        </a:xfrm>
                        <a:prstGeom prst="rect">
                          <a:avLst/>
                        </a:prstGeom>
                      </pic:spPr>
                    </pic:pic>
                  </wpg:wgp>
                </a:graphicData>
              </a:graphic>
            </wp:anchor>
          </w:drawing>
        </mc:Choice>
        <mc:Fallback>
          <w:pict>
            <v:group w14:anchorId="364B29C6" id="Group 37" o:spid="_x0000_s1026" style="position:absolute;margin-left:-.4pt;margin-top:-.4pt;width:595.75pt;height:76.7pt;z-index:-251684864;mso-wrap-distance-left:0;mso-wrap-distance-right:0;mso-position-horizontal-relative:page;mso-position-vertical-relative:page" coordsize="75660,9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">
              <v:shape id="Graphic 38" o:spid="_x0000_s1027" style="position:absolute;left:53;top:53;width:30157;height:9005;visibility:visible;mso-wrap-style:square;v-text-anchor:top" coordsize="3015615,900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" path="m3015361,l,,,900429r2369947,l2418119,898659r47210,-5227l2511453,884873r44911,-11767l2599939,858256r42114,-17807l2682580,819808r38817,-23350l2758379,770525r35021,-28392l2826337,711406r30727,-32937l2885456,643448r25934,-36982l2934739,567649r20641,-40528l2973188,485008r14849,-43575l2999804,396521r8559,-46123l3013590,303188r1771,-48173l3015361,xe" fillcolor="#404143" stroked="f">
                <v:path arrowok="t"/>
              </v:shape>
              <v:shape id="Graphic 39" o:spid="_x0000_s1028" style="position:absolute;left:53;top:53;width:30157;height:9005;visibility:visible;mso-wrap-style:square;v-text-anchor:top" coordsize="3015615,900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" path="m3015360,r,255015l3013590,303188r-5227,47210l2999804,396521r-11767,44912l2973188,485008r-17808,42113l2934739,567649r-23349,38817l2885456,643448r-28392,35021l2826337,711406r-32937,30727l2758379,770525r-36982,25933l2682580,819808r-40527,20641l2599939,858256r-43575,14850l2511453,884873r-46124,8559l2418119,898659r-48172,1770l,900429e" filled="f" strokecolor="#2e528f" strokeweight=".85pt">
                <v:path arrowok="t"/>
              </v:shape>
              <v:shape id="Graphic 40" o:spid="_x0000_s1029" style="position:absolute;left:53;top:6980;width:75610;height:457;visibility:visible;mso-wrap-style:square;v-text-anchor:top" coordsize="756094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" path="m,l,45717r7560563,l7560563,,,xe" stroked="f">
                <v:path arrowok="t"/>
              </v:shape>
              <v:shape id="Graphic 41" o:spid="_x0000_s1030" style="position:absolute;left:53;top:53;width:75610;height:6928;visibility:visible;mso-wrap-style:square;v-text-anchor:top" coordsize="7560945,692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" path="m7560564,l,,,692657r7560564,l7560564,xe" fillcolor="#007cc5" stroked="f">
                <v:path arrowok="t"/>
              </v:shape>
              <v:shape id="Graphic 42" o:spid="_x0000_s1031" style="position:absolute;left:51318;top:53;width:24346;height:6922;visibility:visible;mso-wrap-style:square;v-text-anchor:top" coordsize="2434590,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" path="m2434082,l601967,,,691895r2434082,l2434082,xe" fillcolor="#0066ad" stroked="f">
                <v:path arrowok="t"/>
              </v:shape>
              <v:shape id="Graphic 43" o:spid="_x0000_s1032" style="position:absolute;left:51318;top:53;width:24346;height:6922;visibility:visible;mso-wrap-style:square;v-text-anchor:top" coordsize="2434590,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" path="m,691895l601967,em2434082,691895l,691895e" filled="f" strokecolor="#2e528f" strokeweight=".85pt">
                <v:path arrowok="t"/>
              </v:shape>
              <v:shape id="Graphic 44" o:spid="_x0000_s1033" style="position:absolute;left:56652;top:53;width:19012;height:6922;visibility:visible;mso-wrap-style:square;v-text-anchor:top" coordsize="1901189,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" path="m1900682,l601967,,,691895r1900682,l1900682,xe" fillcolor="#0053a1" stroked="f">
                <v:path arrowok="t"/>
              </v:shape>
              <v:shape id="Graphic 45" o:spid="_x0000_s1034" style="position:absolute;left:56652;top:53;width:19012;height:6922;visibility:visible;mso-wrap-style:square;v-text-anchor:top" coordsize="1901189,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" path="m,691895l601967,em1900682,691895l,691895e" filled="f" strokecolor="#2e528f" strokeweight=".85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6" o:spid="_x0000_s1035" type="#_x0000_t75" style="position:absolute;left:67094;top:53;width:6394;height:9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">
                <v:imagedata r:id="rId2" o:title=""/>
              </v:shape>
              <w10:wrap anchorx="page" anchory="page"/>
            </v:group>
          </w:pict>
        </mc:Fallback>
      </mc:AlternateContent>
    </w:r>
    <w:r w:rsidRPr="005D1D8D">
      <w:rPr>
        <w:noProof/>
      </w:rPr>
      <w:drawing>
        <wp:anchor distT="0" distB="0" distL="0" distR="0" simplePos="0" relativeHeight="251633664" behindDoc="1" locked="0" layoutInCell="1" allowOverlap="1" wp14:anchorId="5640F7B3" wp14:editId="6FD087E7">
          <wp:simplePos x="0" y="0"/>
          <wp:positionH relativeFrom="page">
            <wp:posOffset>650240</wp:posOffset>
          </wp:positionH>
          <wp:positionV relativeFrom="page">
            <wp:posOffset>1202055</wp:posOffset>
          </wp:positionV>
          <wp:extent cx="6297930" cy="554355"/>
          <wp:effectExtent l="0" t="0" r="0" b="0"/>
          <wp:wrapNone/>
          <wp:docPr id="47" name="Image 47"/>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3" cstate="print"/>
                  <a:stretch>
                    <a:fillRect/>
                  </a:stretch>
                </pic:blipFill>
                <pic:spPr>
                  <a:xfrm>
                    <a:off x="0" y="0"/>
                    <a:ext cx="6297959" cy="554152"/>
                  </a:xfrm>
                  <a:prstGeom prst="rect">
                    <a:avLst/>
                  </a:prstGeom>
                </pic:spPr>
              </pic:pic>
            </a:graphicData>
          </a:graphic>
        </wp:anchor>
      </w:drawing>
    </w:r>
    <w:r w:rsidRPr="005D1D8D">
      <w:rPr>
        <w:noProof/>
      </w:rPr>
      <mc:AlternateContent>
        <mc:Choice Requires="wps">
          <w:drawing>
            <wp:anchor distT="0" distB="0" distL="0" distR="0" simplePos="0" relativeHeight="251635712" behindDoc="1" locked="0" layoutInCell="1" allowOverlap="1" wp14:anchorId="53DE686F" wp14:editId="04A6F70B">
              <wp:simplePos x="0" y="0"/>
              <wp:positionH relativeFrom="page">
                <wp:posOffset>3084195</wp:posOffset>
              </wp:positionH>
              <wp:positionV relativeFrom="page">
                <wp:posOffset>1271905</wp:posOffset>
              </wp:positionV>
              <wp:extent cx="1429385" cy="364490"/>
              <wp:effectExtent l="0" t="0" r="0" b="0"/>
              <wp:wrapNone/>
              <wp:docPr id="48" name="Textbox 48"/>
              <wp:cNvGraphicFramePr/>
              <a:graphic xmlns:a="http://schemas.openxmlformats.org/drawingml/2006/main">
                <a:graphicData uri="http://schemas.microsoft.com/office/word/2010/wordprocessingShape">
                  <wps:wsp>
                    <wps:cNvSpPr txBox="1"/>
                    <wps:spPr>
                      <a:xfrm>
                        <a:off x="0" y="0"/>
                        <a:ext cx="1429385" cy="364490"/>
                      </a:xfrm>
                      <a:prstGeom prst="rect">
                        <a:avLst/>
                      </a:prstGeom>
                    </wps:spPr>
                    <wps:txbx>
                      <w:txbxContent>
                        <w:p w14:paraId="724D5201" w14:textId="77777777" w:rsidR="00A92CEB" w:rsidRPr="005D1D8D" w:rsidRDefault="00AC2904">
                          <w:pPr>
                            <w:spacing w:before="19"/>
                            <w:ind w:left="20"/>
                            <w:rPr>
                              <w:rFonts w:ascii="Verdana"/>
                              <w:b/>
                              <w:sz w:val="44"/>
                            </w:rPr>
                          </w:pPr>
                          <w:r w:rsidRPr="005D1D8D">
                            <w:rPr>
                              <w:rFonts w:ascii="Verdana"/>
                              <w:b/>
                              <w:color w:val="FFFFFF"/>
                              <w:spacing w:val="-2"/>
                              <w:sz w:val="44"/>
                            </w:rPr>
                            <w:t>PREFACE</w:t>
                          </w:r>
                        </w:p>
                      </w:txbxContent>
                    </wps:txbx>
                    <wps:bodyPr wrap="square" lIns="0" tIns="0" rIns="0" bIns="0" rtlCol="0">
                      <a:noAutofit/>
                    </wps:bodyPr>
                  </wps:wsp>
                </a:graphicData>
              </a:graphic>
            </wp:anchor>
          </w:drawing>
        </mc:Choice>
        <mc:Fallback>
          <w:pict>
            <v:shapetype w14:anchorId="53DE686F" id="_x0000_t202" coordsize="21600,21600" o:spt="202" path="m,l,21600r21600,l21600,xe">
              <v:stroke joinstyle="miter"/>
              <v:path gradientshapeok="t" o:connecttype="rect"/>
            </v:shapetype>
            <v:shape id="Textbox 48" o:spid="_x0000_s1035" type="#_x0000_t202" style="position:absolute;margin-left:242.85pt;margin-top:100.15pt;width:112.55pt;height:28.7pt;z-index:-251680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" filled="f" stroked="f">
              <v:textbox inset="0,0,0,0">
                <w:txbxContent>
                  <w:p w14:paraId="724D5201" w14:textId="77777777" w:rsidR="00A92CEB" w:rsidRPr="005D1D8D" w:rsidRDefault="00AC2904">
                    <w:pPr>
                      <w:spacing w:before="19"/>
                      <w:ind w:left="20"/>
                      <w:rPr>
                        <w:rFonts w:ascii="Verdana"/>
                        <w:b/>
                        <w:sz w:val="44"/>
                      </w:rPr>
                    </w:pPr>
                    <w:r w:rsidRPr="005D1D8D">
                      <w:rPr>
                        <w:rFonts w:ascii="Verdana"/>
                        <w:b/>
                        <w:color w:val="FFFFFF"/>
                        <w:spacing w:val="-2"/>
                        <w:sz w:val="44"/>
                      </w:rPr>
                      <w:t>PREFACE</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6D53C7" w14:textId="77777777" w:rsidR="00A92CEB" w:rsidRPr="005D1D8D" w:rsidRDefault="00AC2904">
    <w:pPr>
      <w:pStyle w:val="BodyText"/>
      <w:spacing w:line="14" w:lineRule="auto"/>
      <w:rPr>
        <w:sz w:val="20"/>
      </w:rPr>
    </w:pPr>
    <w:r w:rsidRPr="005D1D8D">
      <w:rPr>
        <w:noProof/>
      </w:rPr>
      <mc:AlternateContent>
        <mc:Choice Requires="wpg">
          <w:drawing>
            <wp:anchor distT="0" distB="0" distL="0" distR="0" simplePos="0" relativeHeight="251640832" behindDoc="1" locked="0" layoutInCell="1" allowOverlap="1" wp14:anchorId="1D6F0E00" wp14:editId="34C7881C">
              <wp:simplePos x="0" y="0"/>
              <wp:positionH relativeFrom="page">
                <wp:posOffset>-5080</wp:posOffset>
              </wp:positionH>
              <wp:positionV relativeFrom="page">
                <wp:posOffset>-5080</wp:posOffset>
              </wp:positionV>
              <wp:extent cx="7566025" cy="974090"/>
              <wp:effectExtent l="0" t="0" r="0" b="0"/>
              <wp:wrapNone/>
              <wp:docPr id="60" name="Group 60"/>
              <wp:cNvGraphicFramePr/>
              <a:graphic xmlns:a="http://schemas.openxmlformats.org/drawingml/2006/main">
                <a:graphicData uri="http://schemas.microsoft.com/office/word/2010/wordprocessingGroup">
                  <wpg:wgp>
                    <wpg:cNvGrpSpPr/>
                    <wpg:grpSpPr>
                      <a:xfrm>
                        <a:off x="0" y="0"/>
                        <a:ext cx="7566025" cy="974090"/>
                        <a:chOff x="0" y="0"/>
                        <a:chExt cx="7566025" cy="974090"/>
                      </a:xfrm>
                    </wpg:grpSpPr>
                    <wps:wsp>
                      <wps:cNvPr id="61" name="Graphic 61"/>
                      <wps:cNvSpPr/>
                      <wps:spPr>
                        <a:xfrm>
                          <a:off x="5397" y="5397"/>
                          <a:ext cx="3015615" cy="900430"/>
                        </a:xfrm>
                        <a:custGeom>
                          <a:avLst/>
                          <a:gdLst/>
                          <a:ahLst/>
                          <a:cxnLst/>
                          <a:rect l="l" t="t" r="r" b="b"/>
                          <a:pathLst>
                            <a:path w="3015615" h="900430">
                              <a:moveTo>
                                <a:pt x="3015361" y="0"/>
                              </a:moveTo>
                              <a:lnTo>
                                <a:pt x="0" y="0"/>
                              </a:lnTo>
                              <a:lnTo>
                                <a:pt x="0" y="900429"/>
                              </a:lnTo>
                              <a:lnTo>
                                <a:pt x="2369947" y="900429"/>
                              </a:lnTo>
                              <a:lnTo>
                                <a:pt x="2418119" y="898659"/>
                              </a:lnTo>
                              <a:lnTo>
                                <a:pt x="2465329" y="893432"/>
                              </a:lnTo>
                              <a:lnTo>
                                <a:pt x="2511453" y="884873"/>
                              </a:lnTo>
                              <a:lnTo>
                                <a:pt x="2556364" y="873106"/>
                              </a:lnTo>
                              <a:lnTo>
                                <a:pt x="2599939" y="858256"/>
                              </a:lnTo>
                              <a:lnTo>
                                <a:pt x="2642053" y="840449"/>
                              </a:lnTo>
                              <a:lnTo>
                                <a:pt x="2682580" y="819808"/>
                              </a:lnTo>
                              <a:lnTo>
                                <a:pt x="2721397" y="796458"/>
                              </a:lnTo>
                              <a:lnTo>
                                <a:pt x="2758379" y="770525"/>
                              </a:lnTo>
                              <a:lnTo>
                                <a:pt x="2793400" y="742133"/>
                              </a:lnTo>
                              <a:lnTo>
                                <a:pt x="2826337" y="711406"/>
                              </a:lnTo>
                              <a:lnTo>
                                <a:pt x="2857064" y="678469"/>
                              </a:lnTo>
                              <a:lnTo>
                                <a:pt x="2885456" y="643448"/>
                              </a:lnTo>
                              <a:lnTo>
                                <a:pt x="2911390" y="606466"/>
                              </a:lnTo>
                              <a:lnTo>
                                <a:pt x="2934739" y="567649"/>
                              </a:lnTo>
                              <a:lnTo>
                                <a:pt x="2955380" y="527121"/>
                              </a:lnTo>
                              <a:lnTo>
                                <a:pt x="2973188" y="485008"/>
                              </a:lnTo>
                              <a:lnTo>
                                <a:pt x="2988037" y="441433"/>
                              </a:lnTo>
                              <a:lnTo>
                                <a:pt x="2999804" y="396521"/>
                              </a:lnTo>
                              <a:lnTo>
                                <a:pt x="3008363" y="350398"/>
                              </a:lnTo>
                              <a:lnTo>
                                <a:pt x="3013590" y="303188"/>
                              </a:lnTo>
                              <a:lnTo>
                                <a:pt x="3015361" y="255015"/>
                              </a:lnTo>
                              <a:lnTo>
                                <a:pt x="3015361" y="0"/>
                              </a:lnTo>
                              <a:close/>
                            </a:path>
                          </a:pathLst>
                        </a:custGeom>
                        <a:solidFill>
                          <a:srgbClr val="404143"/>
                        </a:solidFill>
                      </wps:spPr>
                      <wps:bodyPr wrap="square" lIns="0" tIns="0" rIns="0" bIns="0" rtlCol="0">
                        <a:noAutofit/>
                      </wps:bodyPr>
                    </wps:wsp>
                    <wps:wsp>
                      <wps:cNvPr id="62" name="Graphic 62"/>
                      <wps:cNvSpPr/>
                      <wps:spPr>
                        <a:xfrm>
                          <a:off x="5397" y="5397"/>
                          <a:ext cx="3015615" cy="900430"/>
                        </a:xfrm>
                        <a:custGeom>
                          <a:avLst/>
                          <a:gdLst/>
                          <a:ahLst/>
                          <a:cxnLst/>
                          <a:rect l="l" t="t" r="r" b="b"/>
                          <a:pathLst>
                            <a:path w="3015615" h="900430">
                              <a:moveTo>
                                <a:pt x="3015360" y="0"/>
                              </a:moveTo>
                              <a:lnTo>
                                <a:pt x="3015360" y="255015"/>
                              </a:lnTo>
                              <a:lnTo>
                                <a:pt x="3013590" y="303188"/>
                              </a:lnTo>
                              <a:lnTo>
                                <a:pt x="3008363" y="350398"/>
                              </a:lnTo>
                              <a:lnTo>
                                <a:pt x="2999804" y="396521"/>
                              </a:lnTo>
                              <a:lnTo>
                                <a:pt x="2988037" y="441433"/>
                              </a:lnTo>
                              <a:lnTo>
                                <a:pt x="2973188" y="485008"/>
                              </a:lnTo>
                              <a:lnTo>
                                <a:pt x="2955380" y="527121"/>
                              </a:lnTo>
                              <a:lnTo>
                                <a:pt x="2934739" y="567649"/>
                              </a:lnTo>
                              <a:lnTo>
                                <a:pt x="2911390" y="606466"/>
                              </a:lnTo>
                              <a:lnTo>
                                <a:pt x="2885456" y="643448"/>
                              </a:lnTo>
                              <a:lnTo>
                                <a:pt x="2857064" y="678469"/>
                              </a:lnTo>
                              <a:lnTo>
                                <a:pt x="2826337" y="711406"/>
                              </a:lnTo>
                              <a:lnTo>
                                <a:pt x="2793400" y="742133"/>
                              </a:lnTo>
                              <a:lnTo>
                                <a:pt x="2758379" y="770525"/>
                              </a:lnTo>
                              <a:lnTo>
                                <a:pt x="2721397" y="796458"/>
                              </a:lnTo>
                              <a:lnTo>
                                <a:pt x="2682580" y="819808"/>
                              </a:lnTo>
                              <a:lnTo>
                                <a:pt x="2642053" y="840449"/>
                              </a:lnTo>
                              <a:lnTo>
                                <a:pt x="2599939" y="858256"/>
                              </a:lnTo>
                              <a:lnTo>
                                <a:pt x="2556364" y="873106"/>
                              </a:lnTo>
                              <a:lnTo>
                                <a:pt x="2511453" y="884873"/>
                              </a:lnTo>
                              <a:lnTo>
                                <a:pt x="2465329" y="893432"/>
                              </a:lnTo>
                              <a:lnTo>
                                <a:pt x="2418119" y="898659"/>
                              </a:lnTo>
                              <a:lnTo>
                                <a:pt x="2369947" y="900429"/>
                              </a:lnTo>
                              <a:lnTo>
                                <a:pt x="0" y="900429"/>
                              </a:lnTo>
                            </a:path>
                          </a:pathLst>
                        </a:custGeom>
                        <a:ln w="10795">
                          <a:solidFill>
                            <a:srgbClr val="2E528F"/>
                          </a:solidFill>
                          <a:prstDash val="solid"/>
                        </a:ln>
                      </wps:spPr>
                      <wps:bodyPr wrap="square" lIns="0" tIns="0" rIns="0" bIns="0" rtlCol="0">
                        <a:noAutofit/>
                      </wps:bodyPr>
                    </wps:wsp>
                    <wps:wsp>
                      <wps:cNvPr id="63" name="Graphic 63"/>
                      <wps:cNvSpPr/>
                      <wps:spPr>
                        <a:xfrm>
                          <a:off x="5397" y="698057"/>
                          <a:ext cx="7560945" cy="45720"/>
                        </a:xfrm>
                        <a:custGeom>
                          <a:avLst/>
                          <a:gdLst/>
                          <a:ahLst/>
                          <a:cxnLst/>
                          <a:rect l="l" t="t" r="r" b="b"/>
                          <a:pathLst>
                            <a:path w="7560945" h="45720">
                              <a:moveTo>
                                <a:pt x="0" y="0"/>
                              </a:moveTo>
                              <a:lnTo>
                                <a:pt x="0" y="45717"/>
                              </a:lnTo>
                              <a:lnTo>
                                <a:pt x="7560563" y="45717"/>
                              </a:lnTo>
                              <a:lnTo>
                                <a:pt x="7560563" y="0"/>
                              </a:lnTo>
                              <a:lnTo>
                                <a:pt x="0" y="0"/>
                              </a:lnTo>
                              <a:close/>
                            </a:path>
                          </a:pathLst>
                        </a:custGeom>
                        <a:solidFill>
                          <a:srgbClr val="FFFFFF"/>
                        </a:solidFill>
                      </wps:spPr>
                      <wps:bodyPr wrap="square" lIns="0" tIns="0" rIns="0" bIns="0" rtlCol="0">
                        <a:noAutofit/>
                      </wps:bodyPr>
                    </wps:wsp>
                    <wps:wsp>
                      <wps:cNvPr id="64" name="Graphic 64"/>
                      <wps:cNvSpPr/>
                      <wps:spPr>
                        <a:xfrm>
                          <a:off x="5397" y="5397"/>
                          <a:ext cx="7560945" cy="692785"/>
                        </a:xfrm>
                        <a:custGeom>
                          <a:avLst/>
                          <a:gdLst/>
                          <a:ahLst/>
                          <a:cxnLst/>
                          <a:rect l="l" t="t" r="r" b="b"/>
                          <a:pathLst>
                            <a:path w="7560945" h="692785">
                              <a:moveTo>
                                <a:pt x="7560564" y="0"/>
                              </a:moveTo>
                              <a:lnTo>
                                <a:pt x="0" y="0"/>
                              </a:lnTo>
                              <a:lnTo>
                                <a:pt x="0" y="692657"/>
                              </a:lnTo>
                              <a:lnTo>
                                <a:pt x="7560564" y="692657"/>
                              </a:lnTo>
                              <a:lnTo>
                                <a:pt x="7560564" y="0"/>
                              </a:lnTo>
                              <a:close/>
                            </a:path>
                          </a:pathLst>
                        </a:custGeom>
                        <a:solidFill>
                          <a:srgbClr val="007CC5"/>
                        </a:solidFill>
                      </wps:spPr>
                      <wps:bodyPr wrap="square" lIns="0" tIns="0" rIns="0" bIns="0" rtlCol="0">
                        <a:noAutofit/>
                      </wps:bodyPr>
                    </wps:wsp>
                    <wps:wsp>
                      <wps:cNvPr id="65" name="Graphic 65"/>
                      <wps:cNvSpPr/>
                      <wps:spPr>
                        <a:xfrm>
                          <a:off x="5131879" y="5397"/>
                          <a:ext cx="2434590" cy="692150"/>
                        </a:xfrm>
                        <a:custGeom>
                          <a:avLst/>
                          <a:gdLst/>
                          <a:ahLst/>
                          <a:cxnLst/>
                          <a:rect l="l" t="t" r="r" b="b"/>
                          <a:pathLst>
                            <a:path w="2434590" h="692150">
                              <a:moveTo>
                                <a:pt x="2434082" y="0"/>
                              </a:moveTo>
                              <a:lnTo>
                                <a:pt x="601967" y="0"/>
                              </a:lnTo>
                              <a:lnTo>
                                <a:pt x="0" y="691895"/>
                              </a:lnTo>
                              <a:lnTo>
                                <a:pt x="2434082" y="691895"/>
                              </a:lnTo>
                              <a:lnTo>
                                <a:pt x="2434082" y="0"/>
                              </a:lnTo>
                              <a:close/>
                            </a:path>
                          </a:pathLst>
                        </a:custGeom>
                        <a:solidFill>
                          <a:srgbClr val="0066AD"/>
                        </a:solidFill>
                      </wps:spPr>
                      <wps:bodyPr wrap="square" lIns="0" tIns="0" rIns="0" bIns="0" rtlCol="0">
                        <a:noAutofit/>
                      </wps:bodyPr>
                    </wps:wsp>
                    <wps:wsp>
                      <wps:cNvPr id="66" name="Graphic 66"/>
                      <wps:cNvSpPr/>
                      <wps:spPr>
                        <a:xfrm>
                          <a:off x="5131879" y="5397"/>
                          <a:ext cx="2434590" cy="692150"/>
                        </a:xfrm>
                        <a:custGeom>
                          <a:avLst/>
                          <a:gdLst/>
                          <a:ahLst/>
                          <a:cxnLst/>
                          <a:rect l="l" t="t" r="r" b="b"/>
                          <a:pathLst>
                            <a:path w="2434590" h="692150">
                              <a:moveTo>
                                <a:pt x="0" y="691895"/>
                              </a:moveTo>
                              <a:lnTo>
                                <a:pt x="601967" y="0"/>
                              </a:lnTo>
                            </a:path>
                            <a:path w="2434590" h="692150">
                              <a:moveTo>
                                <a:pt x="2434082" y="691895"/>
                              </a:moveTo>
                              <a:lnTo>
                                <a:pt x="0" y="691895"/>
                              </a:lnTo>
                            </a:path>
                          </a:pathLst>
                        </a:custGeom>
                        <a:ln w="10795">
                          <a:solidFill>
                            <a:srgbClr val="2E528F"/>
                          </a:solidFill>
                          <a:prstDash val="solid"/>
                        </a:ln>
                      </wps:spPr>
                      <wps:bodyPr wrap="square" lIns="0" tIns="0" rIns="0" bIns="0" rtlCol="0">
                        <a:noAutofit/>
                      </wps:bodyPr>
                    </wps:wsp>
                    <wps:wsp>
                      <wps:cNvPr id="67" name="Graphic 67"/>
                      <wps:cNvSpPr/>
                      <wps:spPr>
                        <a:xfrm>
                          <a:off x="5665279" y="5397"/>
                          <a:ext cx="1901189" cy="692150"/>
                        </a:xfrm>
                        <a:custGeom>
                          <a:avLst/>
                          <a:gdLst/>
                          <a:ahLst/>
                          <a:cxnLst/>
                          <a:rect l="l" t="t" r="r" b="b"/>
                          <a:pathLst>
                            <a:path w="1901189" h="692150">
                              <a:moveTo>
                                <a:pt x="1900682" y="0"/>
                              </a:moveTo>
                              <a:lnTo>
                                <a:pt x="601967" y="0"/>
                              </a:lnTo>
                              <a:lnTo>
                                <a:pt x="0" y="691895"/>
                              </a:lnTo>
                              <a:lnTo>
                                <a:pt x="1900682" y="691895"/>
                              </a:lnTo>
                              <a:lnTo>
                                <a:pt x="1900682" y="0"/>
                              </a:lnTo>
                              <a:close/>
                            </a:path>
                          </a:pathLst>
                        </a:custGeom>
                        <a:solidFill>
                          <a:srgbClr val="0053A1"/>
                        </a:solidFill>
                      </wps:spPr>
                      <wps:bodyPr wrap="square" lIns="0" tIns="0" rIns="0" bIns="0" rtlCol="0">
                        <a:noAutofit/>
                      </wps:bodyPr>
                    </wps:wsp>
                    <wps:wsp>
                      <wps:cNvPr id="68" name="Graphic 68"/>
                      <wps:cNvSpPr/>
                      <wps:spPr>
                        <a:xfrm>
                          <a:off x="5665279" y="5397"/>
                          <a:ext cx="1901189" cy="692150"/>
                        </a:xfrm>
                        <a:custGeom>
                          <a:avLst/>
                          <a:gdLst/>
                          <a:ahLst/>
                          <a:cxnLst/>
                          <a:rect l="l" t="t" r="r" b="b"/>
                          <a:pathLst>
                            <a:path w="1901189" h="692150">
                              <a:moveTo>
                                <a:pt x="0" y="691895"/>
                              </a:moveTo>
                              <a:lnTo>
                                <a:pt x="601967" y="0"/>
                              </a:lnTo>
                            </a:path>
                            <a:path w="1901189" h="692150">
                              <a:moveTo>
                                <a:pt x="1900682" y="691895"/>
                              </a:moveTo>
                              <a:lnTo>
                                <a:pt x="0" y="691895"/>
                              </a:lnTo>
                            </a:path>
                          </a:pathLst>
                        </a:custGeom>
                        <a:ln w="10795">
                          <a:solidFill>
                            <a:srgbClr val="2E528F"/>
                          </a:solidFill>
                          <a:prstDash val="solid"/>
                        </a:ln>
                      </wps:spPr>
                      <wps:bodyPr wrap="square" lIns="0" tIns="0" rIns="0" bIns="0" rtlCol="0">
                        <a:noAutofit/>
                      </wps:bodyPr>
                    </wps:wsp>
                    <pic:pic xmlns:pic="http://schemas.openxmlformats.org/drawingml/2006/picture">
                      <pic:nvPicPr>
                        <pic:cNvPr id="69" name="Image 69"/>
                        <pic:cNvPicPr/>
                      </pic:nvPicPr>
                      <pic:blipFill>
                        <a:blip r:embed="rId1" cstate="print"/>
                        <a:stretch>
                          <a:fillRect/>
                        </a:stretch>
                      </pic:blipFill>
                      <pic:spPr>
                        <a:xfrm>
                          <a:off x="6709473" y="5397"/>
                          <a:ext cx="639330" cy="968501"/>
                        </a:xfrm>
                        <a:prstGeom prst="rect">
                          <a:avLst/>
                        </a:prstGeom>
                      </pic:spPr>
                    </pic:pic>
                  </wpg:wgp>
                </a:graphicData>
              </a:graphic>
            </wp:anchor>
          </w:drawing>
        </mc:Choice>
        <mc:Fallback>
          <w:pict>
            <v:group w14:anchorId="34429F8A" id="Group 60" o:spid="_x0000_s1026" style="position:absolute;margin-left:-.4pt;margin-top:-.4pt;width:595.75pt;height:76.7pt;z-index:-251675648;mso-wrap-distance-left:0;mso-wrap-distance-right:0;mso-position-horizontal-relative:page;mso-position-vertical-relative:page" coordsize="75660,9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">
              <v:shape id="Graphic 61" o:spid="_x0000_s1027" style="position:absolute;left:53;top:53;width:30157;height:9005;visibility:visible;mso-wrap-style:square;v-text-anchor:top" coordsize="3015615,900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" path="m3015361,l,,,900429r2369947,l2418119,898659r47210,-5227l2511453,884873r44911,-11767l2599939,858256r42114,-17807l2682580,819808r38817,-23350l2758379,770525r35021,-28392l2826337,711406r30727,-32937l2885456,643448r25934,-36982l2934739,567649r20641,-40528l2973188,485008r14849,-43575l2999804,396521r8559,-46123l3013590,303188r1771,-48173l3015361,xe" fillcolor="#404143" stroked="f">
                <v:path arrowok="t"/>
              </v:shape>
              <v:shape id="Graphic 62" o:spid="_x0000_s1028" style="position:absolute;left:53;top:53;width:30157;height:9005;visibility:visible;mso-wrap-style:square;v-text-anchor:top" coordsize="3015615,900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" path="m3015360,r,255015l3013590,303188r-5227,47210l2999804,396521r-11767,44912l2973188,485008r-17808,42113l2934739,567649r-23349,38817l2885456,643448r-28392,35021l2826337,711406r-32937,30727l2758379,770525r-36982,25933l2682580,819808r-40527,20641l2599939,858256r-43575,14850l2511453,884873r-46124,8559l2418119,898659r-48172,1770l,900429e" filled="f" strokecolor="#2e528f" strokeweight=".85pt">
                <v:path arrowok="t"/>
              </v:shape>
              <v:shape id="Graphic 63" o:spid="_x0000_s1029" style="position:absolute;left:53;top:6980;width:75610;height:457;visibility:visible;mso-wrap-style:square;v-text-anchor:top" coordsize="756094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" path="m,l,45717r7560563,l7560563,,,xe" stroked="f">
                <v:path arrowok="t"/>
              </v:shape>
              <v:shape id="Graphic 64" o:spid="_x0000_s1030" style="position:absolute;left:53;top:53;width:75610;height:6928;visibility:visible;mso-wrap-style:square;v-text-anchor:top" coordsize="7560945,692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" path="m7560564,l,,,692657r7560564,l7560564,xe" fillcolor="#007cc5" stroked="f">
                <v:path arrowok="t"/>
              </v:shape>
              <v:shape id="Graphic 65" o:spid="_x0000_s1031" style="position:absolute;left:51318;top:53;width:24346;height:6922;visibility:visible;mso-wrap-style:square;v-text-anchor:top" coordsize="2434590,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" path="m2434082,l601967,,,691895r2434082,l2434082,xe" fillcolor="#0066ad" stroked="f">
                <v:path arrowok="t"/>
              </v:shape>
              <v:shape id="Graphic 66" o:spid="_x0000_s1032" style="position:absolute;left:51318;top:53;width:24346;height:6922;visibility:visible;mso-wrap-style:square;v-text-anchor:top" coordsize="2434590,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" path="m,691895l601967,em2434082,691895l,691895e" filled="f" strokecolor="#2e528f" strokeweight=".85pt">
                <v:path arrowok="t"/>
              </v:shape>
              <v:shape id="Graphic 67" o:spid="_x0000_s1033" style="position:absolute;left:56652;top:53;width:19012;height:6922;visibility:visible;mso-wrap-style:square;v-text-anchor:top" coordsize="1901189,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" path="m1900682,l601967,,,691895r1900682,l1900682,xe" fillcolor="#0053a1" stroked="f">
                <v:path arrowok="t"/>
              </v:shape>
              <v:shape id="Graphic 68" o:spid="_x0000_s1034" style="position:absolute;left:56652;top:53;width:19012;height:6922;visibility:visible;mso-wrap-style:square;v-text-anchor:top" coordsize="1901189,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" path="m,691895l601967,em1900682,691895l,691895e" filled="f" strokecolor="#2e528f" strokeweight=".85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9" o:spid="_x0000_s1035" type="#_x0000_t75" style="position:absolute;left:67094;top:53;width:6394;height:9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">
                <v:imagedata r:id="rId2" o:title=""/>
              </v:shape>
              <w10:wrap anchorx="page" anchory="page"/>
            </v:group>
          </w:pict>
        </mc:Fallback>
      </mc:AlternateContent>
    </w:r>
    <w:r w:rsidRPr="005D1D8D">
      <w:rPr>
        <w:noProof/>
      </w:rPr>
      <w:drawing>
        <wp:anchor distT="0" distB="0" distL="0" distR="0" simplePos="0" relativeHeight="251641856" behindDoc="1" locked="0" layoutInCell="1" allowOverlap="1" wp14:anchorId="5C9CA194" wp14:editId="65BD7642">
          <wp:simplePos x="0" y="0"/>
          <wp:positionH relativeFrom="page">
            <wp:posOffset>650240</wp:posOffset>
          </wp:positionH>
          <wp:positionV relativeFrom="page">
            <wp:posOffset>1202055</wp:posOffset>
          </wp:positionV>
          <wp:extent cx="6297930" cy="554355"/>
          <wp:effectExtent l="0" t="0" r="0" b="0"/>
          <wp:wrapNone/>
          <wp:docPr id="70" name="Image 70"/>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3" cstate="print"/>
                  <a:stretch>
                    <a:fillRect/>
                  </a:stretch>
                </pic:blipFill>
                <pic:spPr>
                  <a:xfrm>
                    <a:off x="0" y="0"/>
                    <a:ext cx="6297959" cy="554152"/>
                  </a:xfrm>
                  <a:prstGeom prst="rect">
                    <a:avLst/>
                  </a:prstGeom>
                </pic:spPr>
              </pic:pic>
            </a:graphicData>
          </a:graphic>
        </wp:anchor>
      </w:drawing>
    </w:r>
    <w:r w:rsidRPr="005D1D8D">
      <w:rPr>
        <w:noProof/>
      </w:rPr>
      <mc:AlternateContent>
        <mc:Choice Requires="wps">
          <w:drawing>
            <wp:anchor distT="0" distB="0" distL="0" distR="0" simplePos="0" relativeHeight="251642880" behindDoc="1" locked="0" layoutInCell="1" allowOverlap="1" wp14:anchorId="238836EE" wp14:editId="306EA4E2">
              <wp:simplePos x="0" y="0"/>
              <wp:positionH relativeFrom="page">
                <wp:posOffset>2357120</wp:posOffset>
              </wp:positionH>
              <wp:positionV relativeFrom="page">
                <wp:posOffset>1271905</wp:posOffset>
              </wp:positionV>
              <wp:extent cx="2884170" cy="364490"/>
              <wp:effectExtent l="0" t="0" r="0" b="0"/>
              <wp:wrapNone/>
              <wp:docPr id="71" name="Textbox 71"/>
              <wp:cNvGraphicFramePr/>
              <a:graphic xmlns:a="http://schemas.openxmlformats.org/drawingml/2006/main">
                <a:graphicData uri="http://schemas.microsoft.com/office/word/2010/wordprocessingShape">
                  <wps:wsp>
                    <wps:cNvSpPr txBox="1"/>
                    <wps:spPr>
                      <a:xfrm>
                        <a:off x="0" y="0"/>
                        <a:ext cx="2884170" cy="364490"/>
                      </a:xfrm>
                      <a:prstGeom prst="rect">
                        <a:avLst/>
                      </a:prstGeom>
                    </wps:spPr>
                    <wps:txbx>
                      <w:txbxContent>
                        <w:p w14:paraId="04367996" w14:textId="77777777" w:rsidR="00A92CEB" w:rsidRPr="005D1D8D" w:rsidRDefault="00AC2904">
                          <w:pPr>
                            <w:spacing w:before="19"/>
                            <w:ind w:left="20"/>
                            <w:rPr>
                              <w:rFonts w:ascii="Verdana"/>
                              <w:b/>
                              <w:sz w:val="44"/>
                            </w:rPr>
                          </w:pPr>
                          <w:r w:rsidRPr="005D1D8D">
                            <w:rPr>
                              <w:rFonts w:ascii="Verdana"/>
                              <w:b/>
                              <w:color w:val="FFFFFF"/>
                              <w:sz w:val="44"/>
                            </w:rPr>
                            <w:t>PROJECT</w:t>
                          </w:r>
                          <w:r w:rsidRPr="005D1D8D">
                            <w:rPr>
                              <w:rFonts w:ascii="Verdana"/>
                              <w:b/>
                              <w:color w:val="FFFFFF"/>
                              <w:spacing w:val="-23"/>
                              <w:sz w:val="44"/>
                            </w:rPr>
                            <w:t xml:space="preserve"> </w:t>
                          </w:r>
                          <w:r w:rsidRPr="005D1D8D">
                            <w:rPr>
                              <w:rFonts w:ascii="Verdana"/>
                              <w:b/>
                              <w:color w:val="FFFFFF"/>
                              <w:spacing w:val="-2"/>
                              <w:sz w:val="44"/>
                            </w:rPr>
                            <w:t>PROFILE</w:t>
                          </w:r>
                        </w:p>
                      </w:txbxContent>
                    </wps:txbx>
                    <wps:bodyPr wrap="square" lIns="0" tIns="0" rIns="0" bIns="0" rtlCol="0">
                      <a:noAutofit/>
                    </wps:bodyPr>
                  </wps:wsp>
                </a:graphicData>
              </a:graphic>
            </wp:anchor>
          </w:drawing>
        </mc:Choice>
        <mc:Fallback>
          <w:pict>
            <v:shapetype w14:anchorId="238836EE" id="_x0000_t202" coordsize="21600,21600" o:spt="202" path="m,l,21600r21600,l21600,xe">
              <v:stroke joinstyle="miter"/>
              <v:path gradientshapeok="t" o:connecttype="rect"/>
            </v:shapetype>
            <v:shape id="Textbox 71" o:spid="_x0000_s1037" type="#_x0000_t202" style="position:absolute;margin-left:185.6pt;margin-top:100.15pt;width:227.1pt;height:28.7pt;z-index:-251673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" filled="f" stroked="f">
              <v:textbox inset="0,0,0,0">
                <w:txbxContent>
                  <w:p w14:paraId="04367996" w14:textId="77777777" w:rsidR="00A92CEB" w:rsidRPr="005D1D8D" w:rsidRDefault="00AC2904">
                    <w:pPr>
                      <w:spacing w:before="19"/>
                      <w:ind w:left="20"/>
                      <w:rPr>
                        <w:rFonts w:ascii="Verdana"/>
                        <w:b/>
                        <w:sz w:val="44"/>
                      </w:rPr>
                    </w:pPr>
                    <w:r w:rsidRPr="005D1D8D">
                      <w:rPr>
                        <w:rFonts w:ascii="Verdana"/>
                        <w:b/>
                        <w:color w:val="FFFFFF"/>
                        <w:sz w:val="44"/>
                      </w:rPr>
                      <w:t>PROJECT</w:t>
                    </w:r>
                    <w:r w:rsidRPr="005D1D8D">
                      <w:rPr>
                        <w:rFonts w:ascii="Verdana"/>
                        <w:b/>
                        <w:color w:val="FFFFFF"/>
                        <w:spacing w:val="-23"/>
                        <w:sz w:val="44"/>
                      </w:rPr>
                      <w:t xml:space="preserve"> </w:t>
                    </w:r>
                    <w:r w:rsidRPr="005D1D8D">
                      <w:rPr>
                        <w:rFonts w:ascii="Verdana"/>
                        <w:b/>
                        <w:color w:val="FFFFFF"/>
                        <w:spacing w:val="-2"/>
                        <w:sz w:val="44"/>
                      </w:rPr>
                      <w:t>PROFILE</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E75146" w14:textId="77777777" w:rsidR="00A92CEB" w:rsidRPr="005D1D8D" w:rsidRDefault="00AC2904">
    <w:pPr>
      <w:pStyle w:val="BodyText"/>
      <w:spacing w:line="14" w:lineRule="auto"/>
      <w:rPr>
        <w:sz w:val="20"/>
      </w:rPr>
    </w:pPr>
    <w:r w:rsidRPr="005D1D8D">
      <w:rPr>
        <w:noProof/>
      </w:rPr>
      <mc:AlternateContent>
        <mc:Choice Requires="wpg">
          <w:drawing>
            <wp:anchor distT="0" distB="0" distL="0" distR="0" simplePos="0" relativeHeight="251645952" behindDoc="1" locked="0" layoutInCell="1" allowOverlap="1" wp14:anchorId="579195A1" wp14:editId="7A667737">
              <wp:simplePos x="0" y="0"/>
              <wp:positionH relativeFrom="page">
                <wp:posOffset>-5080</wp:posOffset>
              </wp:positionH>
              <wp:positionV relativeFrom="page">
                <wp:posOffset>-5080</wp:posOffset>
              </wp:positionV>
              <wp:extent cx="7566025" cy="974090"/>
              <wp:effectExtent l="0" t="0" r="0" b="0"/>
              <wp:wrapNone/>
              <wp:docPr id="83" name="Group 83"/>
              <wp:cNvGraphicFramePr/>
              <a:graphic xmlns:a="http://schemas.openxmlformats.org/drawingml/2006/main">
                <a:graphicData uri="http://schemas.microsoft.com/office/word/2010/wordprocessingGroup">
                  <wpg:wgp>
                    <wpg:cNvGrpSpPr/>
                    <wpg:grpSpPr>
                      <a:xfrm>
                        <a:off x="0" y="0"/>
                        <a:ext cx="7566025" cy="974090"/>
                        <a:chOff x="0" y="0"/>
                        <a:chExt cx="7566025" cy="974090"/>
                      </a:xfrm>
                    </wpg:grpSpPr>
                    <wps:wsp>
                      <wps:cNvPr id="84" name="Graphic 84"/>
                      <wps:cNvSpPr/>
                      <wps:spPr>
                        <a:xfrm>
                          <a:off x="5397" y="5397"/>
                          <a:ext cx="3015615" cy="900430"/>
                        </a:xfrm>
                        <a:custGeom>
                          <a:avLst/>
                          <a:gdLst/>
                          <a:ahLst/>
                          <a:cxnLst/>
                          <a:rect l="l" t="t" r="r" b="b"/>
                          <a:pathLst>
                            <a:path w="3015615" h="900430">
                              <a:moveTo>
                                <a:pt x="3015361" y="0"/>
                              </a:moveTo>
                              <a:lnTo>
                                <a:pt x="0" y="0"/>
                              </a:lnTo>
                              <a:lnTo>
                                <a:pt x="0" y="900429"/>
                              </a:lnTo>
                              <a:lnTo>
                                <a:pt x="2369947" y="900429"/>
                              </a:lnTo>
                              <a:lnTo>
                                <a:pt x="2418119" y="898659"/>
                              </a:lnTo>
                              <a:lnTo>
                                <a:pt x="2465329" y="893432"/>
                              </a:lnTo>
                              <a:lnTo>
                                <a:pt x="2511453" y="884873"/>
                              </a:lnTo>
                              <a:lnTo>
                                <a:pt x="2556364" y="873106"/>
                              </a:lnTo>
                              <a:lnTo>
                                <a:pt x="2599939" y="858256"/>
                              </a:lnTo>
                              <a:lnTo>
                                <a:pt x="2642053" y="840449"/>
                              </a:lnTo>
                              <a:lnTo>
                                <a:pt x="2682580" y="819808"/>
                              </a:lnTo>
                              <a:lnTo>
                                <a:pt x="2721397" y="796458"/>
                              </a:lnTo>
                              <a:lnTo>
                                <a:pt x="2758379" y="770525"/>
                              </a:lnTo>
                              <a:lnTo>
                                <a:pt x="2793400" y="742133"/>
                              </a:lnTo>
                              <a:lnTo>
                                <a:pt x="2826337" y="711406"/>
                              </a:lnTo>
                              <a:lnTo>
                                <a:pt x="2857064" y="678469"/>
                              </a:lnTo>
                              <a:lnTo>
                                <a:pt x="2885456" y="643448"/>
                              </a:lnTo>
                              <a:lnTo>
                                <a:pt x="2911390" y="606466"/>
                              </a:lnTo>
                              <a:lnTo>
                                <a:pt x="2934739" y="567649"/>
                              </a:lnTo>
                              <a:lnTo>
                                <a:pt x="2955380" y="527121"/>
                              </a:lnTo>
                              <a:lnTo>
                                <a:pt x="2973188" y="485008"/>
                              </a:lnTo>
                              <a:lnTo>
                                <a:pt x="2988037" y="441433"/>
                              </a:lnTo>
                              <a:lnTo>
                                <a:pt x="2999804" y="396521"/>
                              </a:lnTo>
                              <a:lnTo>
                                <a:pt x="3008363" y="350398"/>
                              </a:lnTo>
                              <a:lnTo>
                                <a:pt x="3013590" y="303188"/>
                              </a:lnTo>
                              <a:lnTo>
                                <a:pt x="3015361" y="255015"/>
                              </a:lnTo>
                              <a:lnTo>
                                <a:pt x="3015361" y="0"/>
                              </a:lnTo>
                              <a:close/>
                            </a:path>
                          </a:pathLst>
                        </a:custGeom>
                        <a:solidFill>
                          <a:srgbClr val="404143"/>
                        </a:solidFill>
                      </wps:spPr>
                      <wps:bodyPr wrap="square" lIns="0" tIns="0" rIns="0" bIns="0" rtlCol="0">
                        <a:noAutofit/>
                      </wps:bodyPr>
                    </wps:wsp>
                    <wps:wsp>
                      <wps:cNvPr id="85" name="Graphic 85"/>
                      <wps:cNvSpPr/>
                      <wps:spPr>
                        <a:xfrm>
                          <a:off x="5397" y="5397"/>
                          <a:ext cx="3015615" cy="900430"/>
                        </a:xfrm>
                        <a:custGeom>
                          <a:avLst/>
                          <a:gdLst/>
                          <a:ahLst/>
                          <a:cxnLst/>
                          <a:rect l="l" t="t" r="r" b="b"/>
                          <a:pathLst>
                            <a:path w="3015615" h="900430">
                              <a:moveTo>
                                <a:pt x="3015360" y="0"/>
                              </a:moveTo>
                              <a:lnTo>
                                <a:pt x="3015360" y="255015"/>
                              </a:lnTo>
                              <a:lnTo>
                                <a:pt x="3013590" y="303188"/>
                              </a:lnTo>
                              <a:lnTo>
                                <a:pt x="3008363" y="350398"/>
                              </a:lnTo>
                              <a:lnTo>
                                <a:pt x="2999804" y="396521"/>
                              </a:lnTo>
                              <a:lnTo>
                                <a:pt x="2988037" y="441433"/>
                              </a:lnTo>
                              <a:lnTo>
                                <a:pt x="2973188" y="485008"/>
                              </a:lnTo>
                              <a:lnTo>
                                <a:pt x="2955380" y="527121"/>
                              </a:lnTo>
                              <a:lnTo>
                                <a:pt x="2934739" y="567649"/>
                              </a:lnTo>
                              <a:lnTo>
                                <a:pt x="2911390" y="606466"/>
                              </a:lnTo>
                              <a:lnTo>
                                <a:pt x="2885456" y="643448"/>
                              </a:lnTo>
                              <a:lnTo>
                                <a:pt x="2857064" y="678469"/>
                              </a:lnTo>
                              <a:lnTo>
                                <a:pt x="2826337" y="711406"/>
                              </a:lnTo>
                              <a:lnTo>
                                <a:pt x="2793400" y="742133"/>
                              </a:lnTo>
                              <a:lnTo>
                                <a:pt x="2758379" y="770525"/>
                              </a:lnTo>
                              <a:lnTo>
                                <a:pt x="2721397" y="796458"/>
                              </a:lnTo>
                              <a:lnTo>
                                <a:pt x="2682580" y="819808"/>
                              </a:lnTo>
                              <a:lnTo>
                                <a:pt x="2642053" y="840449"/>
                              </a:lnTo>
                              <a:lnTo>
                                <a:pt x="2599939" y="858256"/>
                              </a:lnTo>
                              <a:lnTo>
                                <a:pt x="2556364" y="873106"/>
                              </a:lnTo>
                              <a:lnTo>
                                <a:pt x="2511453" y="884873"/>
                              </a:lnTo>
                              <a:lnTo>
                                <a:pt x="2465329" y="893432"/>
                              </a:lnTo>
                              <a:lnTo>
                                <a:pt x="2418119" y="898659"/>
                              </a:lnTo>
                              <a:lnTo>
                                <a:pt x="2369947" y="900429"/>
                              </a:lnTo>
                              <a:lnTo>
                                <a:pt x="0" y="900429"/>
                              </a:lnTo>
                            </a:path>
                          </a:pathLst>
                        </a:custGeom>
                        <a:ln w="10795">
                          <a:solidFill>
                            <a:srgbClr val="2E528F"/>
                          </a:solidFill>
                          <a:prstDash val="solid"/>
                        </a:ln>
                      </wps:spPr>
                      <wps:bodyPr wrap="square" lIns="0" tIns="0" rIns="0" bIns="0" rtlCol="0">
                        <a:noAutofit/>
                      </wps:bodyPr>
                    </wps:wsp>
                    <wps:wsp>
                      <wps:cNvPr id="86" name="Graphic 86"/>
                      <wps:cNvSpPr/>
                      <wps:spPr>
                        <a:xfrm>
                          <a:off x="5397" y="698057"/>
                          <a:ext cx="7560945" cy="45720"/>
                        </a:xfrm>
                        <a:custGeom>
                          <a:avLst/>
                          <a:gdLst/>
                          <a:ahLst/>
                          <a:cxnLst/>
                          <a:rect l="l" t="t" r="r" b="b"/>
                          <a:pathLst>
                            <a:path w="7560945" h="45720">
                              <a:moveTo>
                                <a:pt x="0" y="0"/>
                              </a:moveTo>
                              <a:lnTo>
                                <a:pt x="0" y="45717"/>
                              </a:lnTo>
                              <a:lnTo>
                                <a:pt x="7560563" y="45717"/>
                              </a:lnTo>
                              <a:lnTo>
                                <a:pt x="7560563" y="0"/>
                              </a:lnTo>
                              <a:lnTo>
                                <a:pt x="0" y="0"/>
                              </a:lnTo>
                              <a:close/>
                            </a:path>
                          </a:pathLst>
                        </a:custGeom>
                        <a:solidFill>
                          <a:srgbClr val="FFFFFF"/>
                        </a:solidFill>
                      </wps:spPr>
                      <wps:bodyPr wrap="square" lIns="0" tIns="0" rIns="0" bIns="0" rtlCol="0">
                        <a:noAutofit/>
                      </wps:bodyPr>
                    </wps:wsp>
                    <wps:wsp>
                      <wps:cNvPr id="87" name="Graphic 87"/>
                      <wps:cNvSpPr/>
                      <wps:spPr>
                        <a:xfrm>
                          <a:off x="5397" y="5397"/>
                          <a:ext cx="7560945" cy="692785"/>
                        </a:xfrm>
                        <a:custGeom>
                          <a:avLst/>
                          <a:gdLst/>
                          <a:ahLst/>
                          <a:cxnLst/>
                          <a:rect l="l" t="t" r="r" b="b"/>
                          <a:pathLst>
                            <a:path w="7560945" h="692785">
                              <a:moveTo>
                                <a:pt x="7560564" y="0"/>
                              </a:moveTo>
                              <a:lnTo>
                                <a:pt x="0" y="0"/>
                              </a:lnTo>
                              <a:lnTo>
                                <a:pt x="0" y="692657"/>
                              </a:lnTo>
                              <a:lnTo>
                                <a:pt x="7560564" y="692657"/>
                              </a:lnTo>
                              <a:lnTo>
                                <a:pt x="7560564" y="0"/>
                              </a:lnTo>
                              <a:close/>
                            </a:path>
                          </a:pathLst>
                        </a:custGeom>
                        <a:solidFill>
                          <a:srgbClr val="007CC5"/>
                        </a:solidFill>
                      </wps:spPr>
                      <wps:bodyPr wrap="square" lIns="0" tIns="0" rIns="0" bIns="0" rtlCol="0">
                        <a:noAutofit/>
                      </wps:bodyPr>
                    </wps:wsp>
                    <wps:wsp>
                      <wps:cNvPr id="88" name="Graphic 88"/>
                      <wps:cNvSpPr/>
                      <wps:spPr>
                        <a:xfrm>
                          <a:off x="5131879" y="5397"/>
                          <a:ext cx="2434590" cy="692150"/>
                        </a:xfrm>
                        <a:custGeom>
                          <a:avLst/>
                          <a:gdLst/>
                          <a:ahLst/>
                          <a:cxnLst/>
                          <a:rect l="l" t="t" r="r" b="b"/>
                          <a:pathLst>
                            <a:path w="2434590" h="692150">
                              <a:moveTo>
                                <a:pt x="2434082" y="0"/>
                              </a:moveTo>
                              <a:lnTo>
                                <a:pt x="601967" y="0"/>
                              </a:lnTo>
                              <a:lnTo>
                                <a:pt x="0" y="691895"/>
                              </a:lnTo>
                              <a:lnTo>
                                <a:pt x="2434082" y="691895"/>
                              </a:lnTo>
                              <a:lnTo>
                                <a:pt x="2434082" y="0"/>
                              </a:lnTo>
                              <a:close/>
                            </a:path>
                          </a:pathLst>
                        </a:custGeom>
                        <a:solidFill>
                          <a:srgbClr val="0066AD"/>
                        </a:solidFill>
                      </wps:spPr>
                      <wps:bodyPr wrap="square" lIns="0" tIns="0" rIns="0" bIns="0" rtlCol="0">
                        <a:noAutofit/>
                      </wps:bodyPr>
                    </wps:wsp>
                    <wps:wsp>
                      <wps:cNvPr id="89" name="Graphic 89"/>
                      <wps:cNvSpPr/>
                      <wps:spPr>
                        <a:xfrm>
                          <a:off x="5131879" y="5397"/>
                          <a:ext cx="2434590" cy="692150"/>
                        </a:xfrm>
                        <a:custGeom>
                          <a:avLst/>
                          <a:gdLst/>
                          <a:ahLst/>
                          <a:cxnLst/>
                          <a:rect l="l" t="t" r="r" b="b"/>
                          <a:pathLst>
                            <a:path w="2434590" h="692150">
                              <a:moveTo>
                                <a:pt x="0" y="691895"/>
                              </a:moveTo>
                              <a:lnTo>
                                <a:pt x="601967" y="0"/>
                              </a:lnTo>
                            </a:path>
                            <a:path w="2434590" h="692150">
                              <a:moveTo>
                                <a:pt x="2434082" y="691895"/>
                              </a:moveTo>
                              <a:lnTo>
                                <a:pt x="0" y="691895"/>
                              </a:lnTo>
                            </a:path>
                          </a:pathLst>
                        </a:custGeom>
                        <a:ln w="10795">
                          <a:solidFill>
                            <a:srgbClr val="2E528F"/>
                          </a:solidFill>
                          <a:prstDash val="solid"/>
                        </a:ln>
                      </wps:spPr>
                      <wps:bodyPr wrap="square" lIns="0" tIns="0" rIns="0" bIns="0" rtlCol="0">
                        <a:noAutofit/>
                      </wps:bodyPr>
                    </wps:wsp>
                    <wps:wsp>
                      <wps:cNvPr id="90" name="Graphic 90"/>
                      <wps:cNvSpPr/>
                      <wps:spPr>
                        <a:xfrm>
                          <a:off x="5665279" y="5397"/>
                          <a:ext cx="1901189" cy="692150"/>
                        </a:xfrm>
                        <a:custGeom>
                          <a:avLst/>
                          <a:gdLst/>
                          <a:ahLst/>
                          <a:cxnLst/>
                          <a:rect l="l" t="t" r="r" b="b"/>
                          <a:pathLst>
                            <a:path w="1901189" h="692150">
                              <a:moveTo>
                                <a:pt x="1900682" y="0"/>
                              </a:moveTo>
                              <a:lnTo>
                                <a:pt x="601967" y="0"/>
                              </a:lnTo>
                              <a:lnTo>
                                <a:pt x="0" y="691895"/>
                              </a:lnTo>
                              <a:lnTo>
                                <a:pt x="1900682" y="691895"/>
                              </a:lnTo>
                              <a:lnTo>
                                <a:pt x="1900682" y="0"/>
                              </a:lnTo>
                              <a:close/>
                            </a:path>
                          </a:pathLst>
                        </a:custGeom>
                        <a:solidFill>
                          <a:srgbClr val="0053A1"/>
                        </a:solidFill>
                      </wps:spPr>
                      <wps:bodyPr wrap="square" lIns="0" tIns="0" rIns="0" bIns="0" rtlCol="0">
                        <a:noAutofit/>
                      </wps:bodyPr>
                    </wps:wsp>
                    <wps:wsp>
                      <wps:cNvPr id="91" name="Graphic 91"/>
                      <wps:cNvSpPr/>
                      <wps:spPr>
                        <a:xfrm>
                          <a:off x="5665279" y="5397"/>
                          <a:ext cx="1901189" cy="692150"/>
                        </a:xfrm>
                        <a:custGeom>
                          <a:avLst/>
                          <a:gdLst/>
                          <a:ahLst/>
                          <a:cxnLst/>
                          <a:rect l="l" t="t" r="r" b="b"/>
                          <a:pathLst>
                            <a:path w="1901189" h="692150">
                              <a:moveTo>
                                <a:pt x="0" y="691895"/>
                              </a:moveTo>
                              <a:lnTo>
                                <a:pt x="601967" y="0"/>
                              </a:lnTo>
                            </a:path>
                            <a:path w="1901189" h="692150">
                              <a:moveTo>
                                <a:pt x="1900682" y="691895"/>
                              </a:moveTo>
                              <a:lnTo>
                                <a:pt x="0" y="691895"/>
                              </a:lnTo>
                            </a:path>
                          </a:pathLst>
                        </a:custGeom>
                        <a:ln w="10795">
                          <a:solidFill>
                            <a:srgbClr val="2E528F"/>
                          </a:solidFill>
                          <a:prstDash val="solid"/>
                        </a:ln>
                      </wps:spPr>
                      <wps:bodyPr wrap="square" lIns="0" tIns="0" rIns="0" bIns="0" rtlCol="0">
                        <a:noAutofit/>
                      </wps:bodyPr>
                    </wps:wsp>
                    <pic:pic xmlns:pic="http://schemas.openxmlformats.org/drawingml/2006/picture">
                      <pic:nvPicPr>
                        <pic:cNvPr id="92" name="Image 92"/>
                        <pic:cNvPicPr/>
                      </pic:nvPicPr>
                      <pic:blipFill>
                        <a:blip r:embed="rId1" cstate="print"/>
                        <a:stretch>
                          <a:fillRect/>
                        </a:stretch>
                      </pic:blipFill>
                      <pic:spPr>
                        <a:xfrm>
                          <a:off x="6709473" y="5397"/>
                          <a:ext cx="639330" cy="968501"/>
                        </a:xfrm>
                        <a:prstGeom prst="rect">
                          <a:avLst/>
                        </a:prstGeom>
                      </pic:spPr>
                    </pic:pic>
                  </wpg:wgp>
                </a:graphicData>
              </a:graphic>
            </wp:anchor>
          </w:drawing>
        </mc:Choice>
        <mc:Fallback>
          <w:pict>
            <v:group w14:anchorId="74C00314" id="Group 83" o:spid="_x0000_s1026" style="position:absolute;margin-left:-.4pt;margin-top:-.4pt;width:595.75pt;height:76.7pt;z-index:-251670528;mso-wrap-distance-left:0;mso-wrap-distance-right:0;mso-position-horizontal-relative:page;mso-position-vertical-relative:page" coordsize="75660,9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">
              <v:shape id="Graphic 84" o:spid="_x0000_s1027" style="position:absolute;left:53;top:53;width:30157;height:9005;visibility:visible;mso-wrap-style:square;v-text-anchor:top" coordsize="3015615,900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" path="m3015361,l,,,900429r2369947,l2418119,898659r47210,-5227l2511453,884873r44911,-11767l2599939,858256r42114,-17807l2682580,819808r38817,-23350l2758379,770525r35021,-28392l2826337,711406r30727,-32937l2885456,643448r25934,-36982l2934739,567649r20641,-40528l2973188,485008r14849,-43575l2999804,396521r8559,-46123l3013590,303188r1771,-48173l3015361,xe" fillcolor="#404143" stroked="f">
                <v:path arrowok="t"/>
              </v:shape>
              <v:shape id="Graphic 85" o:spid="_x0000_s1028" style="position:absolute;left:53;top:53;width:30157;height:9005;visibility:visible;mso-wrap-style:square;v-text-anchor:top" coordsize="3015615,900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" path="m3015360,r,255015l3013590,303188r-5227,47210l2999804,396521r-11767,44912l2973188,485008r-17808,42113l2934739,567649r-23349,38817l2885456,643448r-28392,35021l2826337,711406r-32937,30727l2758379,770525r-36982,25933l2682580,819808r-40527,20641l2599939,858256r-43575,14850l2511453,884873r-46124,8559l2418119,898659r-48172,1770l,900429e" filled="f" strokecolor="#2e528f" strokeweight=".85pt">
                <v:path arrowok="t"/>
              </v:shape>
              <v:shape id="Graphic 86" o:spid="_x0000_s1029" style="position:absolute;left:53;top:6980;width:75610;height:457;visibility:visible;mso-wrap-style:square;v-text-anchor:top" coordsize="756094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" path="m,l,45717r7560563,l7560563,,,xe" stroked="f">
                <v:path arrowok="t"/>
              </v:shape>
              <v:shape id="Graphic 87" o:spid="_x0000_s1030" style="position:absolute;left:53;top:53;width:75610;height:6928;visibility:visible;mso-wrap-style:square;v-text-anchor:top" coordsize="7560945,692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" path="m7560564,l,,,692657r7560564,l7560564,xe" fillcolor="#007cc5" stroked="f">
                <v:path arrowok="t"/>
              </v:shape>
              <v:shape id="Graphic 88" o:spid="_x0000_s1031" style="position:absolute;left:51318;top:53;width:24346;height:6922;visibility:visible;mso-wrap-style:square;v-text-anchor:top" coordsize="2434590,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" path="m2434082,l601967,,,691895r2434082,l2434082,xe" fillcolor="#0066ad" stroked="f">
                <v:path arrowok="t"/>
              </v:shape>
              <v:shape id="Graphic 89" o:spid="_x0000_s1032" style="position:absolute;left:51318;top:53;width:24346;height:6922;visibility:visible;mso-wrap-style:square;v-text-anchor:top" coordsize="2434590,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" path="m,691895l601967,em2434082,691895l,691895e" filled="f" strokecolor="#2e528f" strokeweight=".85pt">
                <v:path arrowok="t"/>
              </v:shape>
              <v:shape id="Graphic 90" o:spid="_x0000_s1033" style="position:absolute;left:56652;top:53;width:19012;height:6922;visibility:visible;mso-wrap-style:square;v-text-anchor:top" coordsize="1901189,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" path="m1900682,l601967,,,691895r1900682,l1900682,xe" fillcolor="#0053a1" stroked="f">
                <v:path arrowok="t"/>
              </v:shape>
              <v:shape id="Graphic 91" o:spid="_x0000_s1034" style="position:absolute;left:56652;top:53;width:19012;height:6922;visibility:visible;mso-wrap-style:square;v-text-anchor:top" coordsize="1901189,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" path="m,691895l601967,em1900682,691895l,691895e" filled="f" strokecolor="#2e528f" strokeweight=".85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92" o:spid="_x0000_s1035" type="#_x0000_t75" style="position:absolute;left:67094;top:53;width:6394;height:9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">
                <v:imagedata r:id="rId2" o:title=""/>
              </v:shape>
              <w10:wrap anchorx="page" anchory="page"/>
            </v:group>
          </w:pict>
        </mc:Fallback>
      </mc:AlternateContent>
    </w:r>
    <w:r w:rsidRPr="005D1D8D">
      <w:rPr>
        <w:noProof/>
      </w:rPr>
      <w:drawing>
        <wp:anchor distT="0" distB="0" distL="0" distR="0" simplePos="0" relativeHeight="251646976" behindDoc="1" locked="0" layoutInCell="1" allowOverlap="1" wp14:anchorId="5B71DD01" wp14:editId="47F8670D">
          <wp:simplePos x="0" y="0"/>
          <wp:positionH relativeFrom="page">
            <wp:posOffset>650240</wp:posOffset>
          </wp:positionH>
          <wp:positionV relativeFrom="page">
            <wp:posOffset>1202055</wp:posOffset>
          </wp:positionV>
          <wp:extent cx="6297930" cy="554355"/>
          <wp:effectExtent l="0" t="0" r="0" b="0"/>
          <wp:wrapNone/>
          <wp:docPr id="93" name="Image 93"/>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3" cstate="print"/>
                  <a:stretch>
                    <a:fillRect/>
                  </a:stretch>
                </pic:blipFill>
                <pic:spPr>
                  <a:xfrm>
                    <a:off x="0" y="0"/>
                    <a:ext cx="6297959" cy="554152"/>
                  </a:xfrm>
                  <a:prstGeom prst="rect">
                    <a:avLst/>
                  </a:prstGeom>
                </pic:spPr>
              </pic:pic>
            </a:graphicData>
          </a:graphic>
        </wp:anchor>
      </w:drawing>
    </w:r>
    <w:r w:rsidRPr="005D1D8D">
      <w:rPr>
        <w:noProof/>
      </w:rPr>
      <mc:AlternateContent>
        <mc:Choice Requires="wps">
          <w:drawing>
            <wp:anchor distT="0" distB="0" distL="0" distR="0" simplePos="0" relativeHeight="251648000" behindDoc="1" locked="0" layoutInCell="1" allowOverlap="1" wp14:anchorId="21174B1E" wp14:editId="1F96311F">
              <wp:simplePos x="0" y="0"/>
              <wp:positionH relativeFrom="page">
                <wp:posOffset>1119505</wp:posOffset>
              </wp:positionH>
              <wp:positionV relativeFrom="page">
                <wp:posOffset>1271905</wp:posOffset>
              </wp:positionV>
              <wp:extent cx="5359400" cy="364490"/>
              <wp:effectExtent l="0" t="0" r="0" b="0"/>
              <wp:wrapNone/>
              <wp:docPr id="94" name="Textbox 94"/>
              <wp:cNvGraphicFramePr/>
              <a:graphic xmlns:a="http://schemas.openxmlformats.org/drawingml/2006/main">
                <a:graphicData uri="http://schemas.microsoft.com/office/word/2010/wordprocessingShape">
                  <wps:wsp>
                    <wps:cNvSpPr txBox="1"/>
                    <wps:spPr>
                      <a:xfrm>
                        <a:off x="0" y="0"/>
                        <a:ext cx="5359400" cy="364490"/>
                      </a:xfrm>
                      <a:prstGeom prst="rect">
                        <a:avLst/>
                      </a:prstGeom>
                    </wps:spPr>
                    <wps:txbx>
                      <w:txbxContent>
                        <w:p w14:paraId="2406A699" w14:textId="77777777" w:rsidR="00A92CEB" w:rsidRPr="005D1D8D" w:rsidRDefault="00AC2904">
                          <w:pPr>
                            <w:spacing w:before="19"/>
                            <w:ind w:left="20"/>
                            <w:rPr>
                              <w:rFonts w:ascii="Verdana"/>
                              <w:b/>
                              <w:sz w:val="44"/>
                            </w:rPr>
                          </w:pPr>
                          <w:r w:rsidRPr="005D1D8D">
                            <w:rPr>
                              <w:rFonts w:ascii="Verdana"/>
                              <w:b/>
                              <w:color w:val="FFFFFF"/>
                              <w:sz w:val="44"/>
                            </w:rPr>
                            <w:t>Software</w:t>
                          </w:r>
                          <w:r w:rsidRPr="005D1D8D">
                            <w:rPr>
                              <w:rFonts w:ascii="Verdana"/>
                              <w:b/>
                              <w:color w:val="FFFFFF"/>
                              <w:spacing w:val="-13"/>
                              <w:sz w:val="44"/>
                            </w:rPr>
                            <w:t xml:space="preserve"> </w:t>
                          </w:r>
                          <w:r w:rsidRPr="005D1D8D">
                            <w:rPr>
                              <w:rFonts w:ascii="Verdana"/>
                              <w:b/>
                              <w:color w:val="FFFFFF"/>
                              <w:sz w:val="44"/>
                            </w:rPr>
                            <w:t>used</w:t>
                          </w:r>
                          <w:r w:rsidRPr="005D1D8D">
                            <w:rPr>
                              <w:rFonts w:ascii="Verdana"/>
                              <w:b/>
                              <w:color w:val="FFFFFF"/>
                              <w:spacing w:val="-17"/>
                              <w:sz w:val="44"/>
                            </w:rPr>
                            <w:t xml:space="preserve"> </w:t>
                          </w:r>
                          <w:r w:rsidRPr="005D1D8D">
                            <w:rPr>
                              <w:rFonts w:ascii="Verdana"/>
                              <w:b/>
                              <w:color w:val="FFFFFF"/>
                              <w:sz w:val="44"/>
                            </w:rPr>
                            <w:t>Along</w:t>
                          </w:r>
                          <w:r w:rsidRPr="005D1D8D">
                            <w:rPr>
                              <w:rFonts w:ascii="Verdana"/>
                              <w:b/>
                              <w:color w:val="FFFFFF"/>
                              <w:spacing w:val="-13"/>
                              <w:sz w:val="44"/>
                            </w:rPr>
                            <w:t xml:space="preserve"> </w:t>
                          </w:r>
                          <w:r w:rsidRPr="005D1D8D">
                            <w:rPr>
                              <w:rFonts w:ascii="Verdana"/>
                              <w:b/>
                              <w:color w:val="FFFFFF"/>
                              <w:sz w:val="44"/>
                            </w:rPr>
                            <w:t>with</w:t>
                          </w:r>
                          <w:r w:rsidRPr="005D1D8D">
                            <w:rPr>
                              <w:rFonts w:ascii="Verdana"/>
                              <w:b/>
                              <w:color w:val="FFFFFF"/>
                              <w:spacing w:val="-16"/>
                              <w:sz w:val="44"/>
                            </w:rPr>
                            <w:t xml:space="preserve"> </w:t>
                          </w:r>
                          <w:r w:rsidRPr="005D1D8D">
                            <w:rPr>
                              <w:rFonts w:ascii="Verdana"/>
                              <w:b/>
                              <w:color w:val="FFFFFF"/>
                              <w:spacing w:val="-2"/>
                              <w:sz w:val="44"/>
                            </w:rPr>
                            <w:t>Version</w:t>
                          </w:r>
                        </w:p>
                      </w:txbxContent>
                    </wps:txbx>
                    <wps:bodyPr wrap="square" lIns="0" tIns="0" rIns="0" bIns="0" rtlCol="0">
                      <a:noAutofit/>
                    </wps:bodyPr>
                  </wps:wsp>
                </a:graphicData>
              </a:graphic>
            </wp:anchor>
          </w:drawing>
        </mc:Choice>
        <mc:Fallback>
          <w:pict>
            <v:shapetype w14:anchorId="21174B1E" id="_x0000_t202" coordsize="21600,21600" o:spt="202" path="m,l,21600r21600,l21600,xe">
              <v:stroke joinstyle="miter"/>
              <v:path gradientshapeok="t" o:connecttype="rect"/>
            </v:shapetype>
            <v:shape id="Textbox 94" o:spid="_x0000_s1039" type="#_x0000_t202" style="position:absolute;margin-left:88.15pt;margin-top:100.15pt;width:422pt;height:28.7pt;z-index:-251668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" filled="f" stroked="f">
              <v:textbox inset="0,0,0,0">
                <w:txbxContent>
                  <w:p w14:paraId="2406A699" w14:textId="77777777" w:rsidR="00A92CEB" w:rsidRPr="005D1D8D" w:rsidRDefault="00AC2904">
                    <w:pPr>
                      <w:spacing w:before="19"/>
                      <w:ind w:left="20"/>
                      <w:rPr>
                        <w:rFonts w:ascii="Verdana"/>
                        <w:b/>
                        <w:sz w:val="44"/>
                      </w:rPr>
                    </w:pPr>
                    <w:r w:rsidRPr="005D1D8D">
                      <w:rPr>
                        <w:rFonts w:ascii="Verdana"/>
                        <w:b/>
                        <w:color w:val="FFFFFF"/>
                        <w:sz w:val="44"/>
                      </w:rPr>
                      <w:t>Software</w:t>
                    </w:r>
                    <w:r w:rsidRPr="005D1D8D">
                      <w:rPr>
                        <w:rFonts w:ascii="Verdana"/>
                        <w:b/>
                        <w:color w:val="FFFFFF"/>
                        <w:spacing w:val="-13"/>
                        <w:sz w:val="44"/>
                      </w:rPr>
                      <w:t xml:space="preserve"> </w:t>
                    </w:r>
                    <w:r w:rsidRPr="005D1D8D">
                      <w:rPr>
                        <w:rFonts w:ascii="Verdana"/>
                        <w:b/>
                        <w:color w:val="FFFFFF"/>
                        <w:sz w:val="44"/>
                      </w:rPr>
                      <w:t>used</w:t>
                    </w:r>
                    <w:r w:rsidRPr="005D1D8D">
                      <w:rPr>
                        <w:rFonts w:ascii="Verdana"/>
                        <w:b/>
                        <w:color w:val="FFFFFF"/>
                        <w:spacing w:val="-17"/>
                        <w:sz w:val="44"/>
                      </w:rPr>
                      <w:t xml:space="preserve"> </w:t>
                    </w:r>
                    <w:r w:rsidRPr="005D1D8D">
                      <w:rPr>
                        <w:rFonts w:ascii="Verdana"/>
                        <w:b/>
                        <w:color w:val="FFFFFF"/>
                        <w:sz w:val="44"/>
                      </w:rPr>
                      <w:t>Along</w:t>
                    </w:r>
                    <w:r w:rsidRPr="005D1D8D">
                      <w:rPr>
                        <w:rFonts w:ascii="Verdana"/>
                        <w:b/>
                        <w:color w:val="FFFFFF"/>
                        <w:spacing w:val="-13"/>
                        <w:sz w:val="44"/>
                      </w:rPr>
                      <w:t xml:space="preserve"> </w:t>
                    </w:r>
                    <w:r w:rsidRPr="005D1D8D">
                      <w:rPr>
                        <w:rFonts w:ascii="Verdana"/>
                        <w:b/>
                        <w:color w:val="FFFFFF"/>
                        <w:sz w:val="44"/>
                      </w:rPr>
                      <w:t>with</w:t>
                    </w:r>
                    <w:r w:rsidRPr="005D1D8D">
                      <w:rPr>
                        <w:rFonts w:ascii="Verdana"/>
                        <w:b/>
                        <w:color w:val="FFFFFF"/>
                        <w:spacing w:val="-16"/>
                        <w:sz w:val="44"/>
                      </w:rPr>
                      <w:t xml:space="preserve"> </w:t>
                    </w:r>
                    <w:r w:rsidRPr="005D1D8D">
                      <w:rPr>
                        <w:rFonts w:ascii="Verdana"/>
                        <w:b/>
                        <w:color w:val="FFFFFF"/>
                        <w:spacing w:val="-2"/>
                        <w:sz w:val="44"/>
                      </w:rPr>
                      <w:t>Version</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D4CD31" w14:textId="30EB4C00" w:rsidR="00A92CEB" w:rsidRPr="005D1D8D" w:rsidRDefault="00AC2904">
    <w:pPr>
      <w:pStyle w:val="BodyText"/>
      <w:spacing w:line="14" w:lineRule="auto"/>
      <w:rPr>
        <w:sz w:val="20"/>
      </w:rPr>
    </w:pPr>
    <w:r w:rsidRPr="005D1D8D">
      <w:rPr>
        <w:noProof/>
      </w:rPr>
      <mc:AlternateContent>
        <mc:Choice Requires="wpg">
          <w:drawing>
            <wp:anchor distT="0" distB="0" distL="0" distR="0" simplePos="0" relativeHeight="251651072" behindDoc="1" locked="0" layoutInCell="1" allowOverlap="1" wp14:anchorId="5DEC9B4C" wp14:editId="3F91DFFA">
              <wp:simplePos x="0" y="0"/>
              <wp:positionH relativeFrom="page">
                <wp:posOffset>-5080</wp:posOffset>
              </wp:positionH>
              <wp:positionV relativeFrom="page">
                <wp:posOffset>-5080</wp:posOffset>
              </wp:positionV>
              <wp:extent cx="7566025" cy="974090"/>
              <wp:effectExtent l="0" t="0" r="0" b="0"/>
              <wp:wrapNone/>
              <wp:docPr id="107" name="Group 107"/>
              <wp:cNvGraphicFramePr/>
              <a:graphic xmlns:a="http://schemas.openxmlformats.org/drawingml/2006/main">
                <a:graphicData uri="http://schemas.microsoft.com/office/word/2010/wordprocessingGroup">
                  <wpg:wgp>
                    <wpg:cNvGrpSpPr/>
                    <wpg:grpSpPr>
                      <a:xfrm>
                        <a:off x="0" y="0"/>
                        <a:ext cx="7566025" cy="974090"/>
                        <a:chOff x="0" y="0"/>
                        <a:chExt cx="7566025" cy="974090"/>
                      </a:xfrm>
                    </wpg:grpSpPr>
                    <wps:wsp>
                      <wps:cNvPr id="108" name="Graphic 108"/>
                      <wps:cNvSpPr/>
                      <wps:spPr>
                        <a:xfrm>
                          <a:off x="5397" y="5397"/>
                          <a:ext cx="3015615" cy="900430"/>
                        </a:xfrm>
                        <a:custGeom>
                          <a:avLst/>
                          <a:gdLst/>
                          <a:ahLst/>
                          <a:cxnLst/>
                          <a:rect l="l" t="t" r="r" b="b"/>
                          <a:pathLst>
                            <a:path w="3015615" h="900430">
                              <a:moveTo>
                                <a:pt x="3015361" y="0"/>
                              </a:moveTo>
                              <a:lnTo>
                                <a:pt x="0" y="0"/>
                              </a:lnTo>
                              <a:lnTo>
                                <a:pt x="0" y="900429"/>
                              </a:lnTo>
                              <a:lnTo>
                                <a:pt x="2369947" y="900429"/>
                              </a:lnTo>
                              <a:lnTo>
                                <a:pt x="2418119" y="898659"/>
                              </a:lnTo>
                              <a:lnTo>
                                <a:pt x="2465329" y="893432"/>
                              </a:lnTo>
                              <a:lnTo>
                                <a:pt x="2511453" y="884873"/>
                              </a:lnTo>
                              <a:lnTo>
                                <a:pt x="2556364" y="873106"/>
                              </a:lnTo>
                              <a:lnTo>
                                <a:pt x="2599939" y="858256"/>
                              </a:lnTo>
                              <a:lnTo>
                                <a:pt x="2642053" y="840449"/>
                              </a:lnTo>
                              <a:lnTo>
                                <a:pt x="2682580" y="819808"/>
                              </a:lnTo>
                              <a:lnTo>
                                <a:pt x="2721397" y="796458"/>
                              </a:lnTo>
                              <a:lnTo>
                                <a:pt x="2758379" y="770525"/>
                              </a:lnTo>
                              <a:lnTo>
                                <a:pt x="2793400" y="742133"/>
                              </a:lnTo>
                              <a:lnTo>
                                <a:pt x="2826337" y="711406"/>
                              </a:lnTo>
                              <a:lnTo>
                                <a:pt x="2857064" y="678469"/>
                              </a:lnTo>
                              <a:lnTo>
                                <a:pt x="2885456" y="643448"/>
                              </a:lnTo>
                              <a:lnTo>
                                <a:pt x="2911390" y="606466"/>
                              </a:lnTo>
                              <a:lnTo>
                                <a:pt x="2934739" y="567649"/>
                              </a:lnTo>
                              <a:lnTo>
                                <a:pt x="2955380" y="527121"/>
                              </a:lnTo>
                              <a:lnTo>
                                <a:pt x="2973188" y="485008"/>
                              </a:lnTo>
                              <a:lnTo>
                                <a:pt x="2988037" y="441433"/>
                              </a:lnTo>
                              <a:lnTo>
                                <a:pt x="2999804" y="396521"/>
                              </a:lnTo>
                              <a:lnTo>
                                <a:pt x="3008363" y="350398"/>
                              </a:lnTo>
                              <a:lnTo>
                                <a:pt x="3013590" y="303188"/>
                              </a:lnTo>
                              <a:lnTo>
                                <a:pt x="3015361" y="255015"/>
                              </a:lnTo>
                              <a:lnTo>
                                <a:pt x="3015361" y="0"/>
                              </a:lnTo>
                              <a:close/>
                            </a:path>
                          </a:pathLst>
                        </a:custGeom>
                        <a:solidFill>
                          <a:srgbClr val="404143"/>
                        </a:solidFill>
                      </wps:spPr>
                      <wps:bodyPr wrap="square" lIns="0" tIns="0" rIns="0" bIns="0" rtlCol="0">
                        <a:noAutofit/>
                      </wps:bodyPr>
                    </wps:wsp>
                    <wps:wsp>
                      <wps:cNvPr id="109" name="Graphic 109"/>
                      <wps:cNvSpPr/>
                      <wps:spPr>
                        <a:xfrm>
                          <a:off x="5397" y="5397"/>
                          <a:ext cx="3015615" cy="900430"/>
                        </a:xfrm>
                        <a:custGeom>
                          <a:avLst/>
                          <a:gdLst/>
                          <a:ahLst/>
                          <a:cxnLst/>
                          <a:rect l="l" t="t" r="r" b="b"/>
                          <a:pathLst>
                            <a:path w="3015615" h="900430">
                              <a:moveTo>
                                <a:pt x="3015360" y="0"/>
                              </a:moveTo>
                              <a:lnTo>
                                <a:pt x="3015360" y="255015"/>
                              </a:lnTo>
                              <a:lnTo>
                                <a:pt x="3013590" y="303188"/>
                              </a:lnTo>
                              <a:lnTo>
                                <a:pt x="3008363" y="350398"/>
                              </a:lnTo>
                              <a:lnTo>
                                <a:pt x="2999804" y="396521"/>
                              </a:lnTo>
                              <a:lnTo>
                                <a:pt x="2988037" y="441433"/>
                              </a:lnTo>
                              <a:lnTo>
                                <a:pt x="2973188" y="485008"/>
                              </a:lnTo>
                              <a:lnTo>
                                <a:pt x="2955380" y="527121"/>
                              </a:lnTo>
                              <a:lnTo>
                                <a:pt x="2934739" y="567649"/>
                              </a:lnTo>
                              <a:lnTo>
                                <a:pt x="2911390" y="606466"/>
                              </a:lnTo>
                              <a:lnTo>
                                <a:pt x="2885456" y="643448"/>
                              </a:lnTo>
                              <a:lnTo>
                                <a:pt x="2857064" y="678469"/>
                              </a:lnTo>
                              <a:lnTo>
                                <a:pt x="2826337" y="711406"/>
                              </a:lnTo>
                              <a:lnTo>
                                <a:pt x="2793400" y="742133"/>
                              </a:lnTo>
                              <a:lnTo>
                                <a:pt x="2758379" y="770525"/>
                              </a:lnTo>
                              <a:lnTo>
                                <a:pt x="2721397" y="796458"/>
                              </a:lnTo>
                              <a:lnTo>
                                <a:pt x="2682580" y="819808"/>
                              </a:lnTo>
                              <a:lnTo>
                                <a:pt x="2642053" y="840449"/>
                              </a:lnTo>
                              <a:lnTo>
                                <a:pt x="2599939" y="858256"/>
                              </a:lnTo>
                              <a:lnTo>
                                <a:pt x="2556364" y="873106"/>
                              </a:lnTo>
                              <a:lnTo>
                                <a:pt x="2511453" y="884873"/>
                              </a:lnTo>
                              <a:lnTo>
                                <a:pt x="2465329" y="893432"/>
                              </a:lnTo>
                              <a:lnTo>
                                <a:pt x="2418119" y="898659"/>
                              </a:lnTo>
                              <a:lnTo>
                                <a:pt x="2369947" y="900429"/>
                              </a:lnTo>
                              <a:lnTo>
                                <a:pt x="0" y="900429"/>
                              </a:lnTo>
                            </a:path>
                          </a:pathLst>
                        </a:custGeom>
                        <a:ln w="10795">
                          <a:solidFill>
                            <a:srgbClr val="2E528F"/>
                          </a:solidFill>
                          <a:prstDash val="solid"/>
                        </a:ln>
                      </wps:spPr>
                      <wps:bodyPr wrap="square" lIns="0" tIns="0" rIns="0" bIns="0" rtlCol="0">
                        <a:noAutofit/>
                      </wps:bodyPr>
                    </wps:wsp>
                    <wps:wsp>
                      <wps:cNvPr id="110" name="Graphic 110"/>
                      <wps:cNvSpPr/>
                      <wps:spPr>
                        <a:xfrm>
                          <a:off x="5397" y="698057"/>
                          <a:ext cx="7560945" cy="45720"/>
                        </a:xfrm>
                        <a:custGeom>
                          <a:avLst/>
                          <a:gdLst/>
                          <a:ahLst/>
                          <a:cxnLst/>
                          <a:rect l="l" t="t" r="r" b="b"/>
                          <a:pathLst>
                            <a:path w="7560945" h="45720">
                              <a:moveTo>
                                <a:pt x="0" y="0"/>
                              </a:moveTo>
                              <a:lnTo>
                                <a:pt x="0" y="45717"/>
                              </a:lnTo>
                              <a:lnTo>
                                <a:pt x="7560563" y="45717"/>
                              </a:lnTo>
                              <a:lnTo>
                                <a:pt x="7560563" y="0"/>
                              </a:lnTo>
                              <a:lnTo>
                                <a:pt x="0" y="0"/>
                              </a:lnTo>
                              <a:close/>
                            </a:path>
                          </a:pathLst>
                        </a:custGeom>
                        <a:solidFill>
                          <a:srgbClr val="FFFFFF"/>
                        </a:solidFill>
                      </wps:spPr>
                      <wps:bodyPr wrap="square" lIns="0" tIns="0" rIns="0" bIns="0" rtlCol="0">
                        <a:noAutofit/>
                      </wps:bodyPr>
                    </wps:wsp>
                    <wps:wsp>
                      <wps:cNvPr id="111" name="Graphic 111"/>
                      <wps:cNvSpPr/>
                      <wps:spPr>
                        <a:xfrm>
                          <a:off x="5397" y="5397"/>
                          <a:ext cx="7560945" cy="692785"/>
                        </a:xfrm>
                        <a:custGeom>
                          <a:avLst/>
                          <a:gdLst/>
                          <a:ahLst/>
                          <a:cxnLst/>
                          <a:rect l="l" t="t" r="r" b="b"/>
                          <a:pathLst>
                            <a:path w="7560945" h="692785">
                              <a:moveTo>
                                <a:pt x="7560564" y="0"/>
                              </a:moveTo>
                              <a:lnTo>
                                <a:pt x="0" y="0"/>
                              </a:lnTo>
                              <a:lnTo>
                                <a:pt x="0" y="692657"/>
                              </a:lnTo>
                              <a:lnTo>
                                <a:pt x="7560564" y="692657"/>
                              </a:lnTo>
                              <a:lnTo>
                                <a:pt x="7560564" y="0"/>
                              </a:lnTo>
                              <a:close/>
                            </a:path>
                          </a:pathLst>
                        </a:custGeom>
                        <a:solidFill>
                          <a:srgbClr val="007CC5"/>
                        </a:solidFill>
                      </wps:spPr>
                      <wps:bodyPr wrap="square" lIns="0" tIns="0" rIns="0" bIns="0" rtlCol="0">
                        <a:noAutofit/>
                      </wps:bodyPr>
                    </wps:wsp>
                    <wps:wsp>
                      <wps:cNvPr id="112" name="Graphic 112"/>
                      <wps:cNvSpPr/>
                      <wps:spPr>
                        <a:xfrm>
                          <a:off x="5131879" y="5397"/>
                          <a:ext cx="2434590" cy="692150"/>
                        </a:xfrm>
                        <a:custGeom>
                          <a:avLst/>
                          <a:gdLst/>
                          <a:ahLst/>
                          <a:cxnLst/>
                          <a:rect l="l" t="t" r="r" b="b"/>
                          <a:pathLst>
                            <a:path w="2434590" h="692150">
                              <a:moveTo>
                                <a:pt x="2434082" y="0"/>
                              </a:moveTo>
                              <a:lnTo>
                                <a:pt x="601967" y="0"/>
                              </a:lnTo>
                              <a:lnTo>
                                <a:pt x="0" y="691895"/>
                              </a:lnTo>
                              <a:lnTo>
                                <a:pt x="2434082" y="691895"/>
                              </a:lnTo>
                              <a:lnTo>
                                <a:pt x="2434082" y="0"/>
                              </a:lnTo>
                              <a:close/>
                            </a:path>
                          </a:pathLst>
                        </a:custGeom>
                        <a:solidFill>
                          <a:srgbClr val="0066AD"/>
                        </a:solidFill>
                      </wps:spPr>
                      <wps:bodyPr wrap="square" lIns="0" tIns="0" rIns="0" bIns="0" rtlCol="0">
                        <a:noAutofit/>
                      </wps:bodyPr>
                    </wps:wsp>
                    <wps:wsp>
                      <wps:cNvPr id="113" name="Graphic 113"/>
                      <wps:cNvSpPr/>
                      <wps:spPr>
                        <a:xfrm>
                          <a:off x="5131879" y="5397"/>
                          <a:ext cx="2434590" cy="692150"/>
                        </a:xfrm>
                        <a:custGeom>
                          <a:avLst/>
                          <a:gdLst/>
                          <a:ahLst/>
                          <a:cxnLst/>
                          <a:rect l="l" t="t" r="r" b="b"/>
                          <a:pathLst>
                            <a:path w="2434590" h="692150">
                              <a:moveTo>
                                <a:pt x="0" y="691895"/>
                              </a:moveTo>
                              <a:lnTo>
                                <a:pt x="601967" y="0"/>
                              </a:lnTo>
                            </a:path>
                            <a:path w="2434590" h="692150">
                              <a:moveTo>
                                <a:pt x="2434082" y="691895"/>
                              </a:moveTo>
                              <a:lnTo>
                                <a:pt x="0" y="691895"/>
                              </a:lnTo>
                            </a:path>
                          </a:pathLst>
                        </a:custGeom>
                        <a:ln w="10795">
                          <a:solidFill>
                            <a:srgbClr val="2E528F"/>
                          </a:solidFill>
                          <a:prstDash val="solid"/>
                        </a:ln>
                      </wps:spPr>
                      <wps:bodyPr wrap="square" lIns="0" tIns="0" rIns="0" bIns="0" rtlCol="0">
                        <a:noAutofit/>
                      </wps:bodyPr>
                    </wps:wsp>
                    <wps:wsp>
                      <wps:cNvPr id="114" name="Graphic 114"/>
                      <wps:cNvSpPr/>
                      <wps:spPr>
                        <a:xfrm>
                          <a:off x="5665279" y="5397"/>
                          <a:ext cx="1901189" cy="692150"/>
                        </a:xfrm>
                        <a:custGeom>
                          <a:avLst/>
                          <a:gdLst/>
                          <a:ahLst/>
                          <a:cxnLst/>
                          <a:rect l="l" t="t" r="r" b="b"/>
                          <a:pathLst>
                            <a:path w="1901189" h="692150">
                              <a:moveTo>
                                <a:pt x="1900682" y="0"/>
                              </a:moveTo>
                              <a:lnTo>
                                <a:pt x="601967" y="0"/>
                              </a:lnTo>
                              <a:lnTo>
                                <a:pt x="0" y="691895"/>
                              </a:lnTo>
                              <a:lnTo>
                                <a:pt x="1900682" y="691895"/>
                              </a:lnTo>
                              <a:lnTo>
                                <a:pt x="1900682" y="0"/>
                              </a:lnTo>
                              <a:close/>
                            </a:path>
                          </a:pathLst>
                        </a:custGeom>
                        <a:solidFill>
                          <a:srgbClr val="0053A1"/>
                        </a:solidFill>
                      </wps:spPr>
                      <wps:bodyPr wrap="square" lIns="0" tIns="0" rIns="0" bIns="0" rtlCol="0">
                        <a:noAutofit/>
                      </wps:bodyPr>
                    </wps:wsp>
                    <wps:wsp>
                      <wps:cNvPr id="115" name="Graphic 115"/>
                      <wps:cNvSpPr/>
                      <wps:spPr>
                        <a:xfrm>
                          <a:off x="5665279" y="5397"/>
                          <a:ext cx="1901189" cy="692150"/>
                        </a:xfrm>
                        <a:custGeom>
                          <a:avLst/>
                          <a:gdLst/>
                          <a:ahLst/>
                          <a:cxnLst/>
                          <a:rect l="l" t="t" r="r" b="b"/>
                          <a:pathLst>
                            <a:path w="1901189" h="692150">
                              <a:moveTo>
                                <a:pt x="0" y="691895"/>
                              </a:moveTo>
                              <a:lnTo>
                                <a:pt x="601967" y="0"/>
                              </a:lnTo>
                            </a:path>
                            <a:path w="1901189" h="692150">
                              <a:moveTo>
                                <a:pt x="1900682" y="691895"/>
                              </a:moveTo>
                              <a:lnTo>
                                <a:pt x="0" y="691895"/>
                              </a:lnTo>
                            </a:path>
                          </a:pathLst>
                        </a:custGeom>
                        <a:ln w="10795">
                          <a:solidFill>
                            <a:srgbClr val="2E528F"/>
                          </a:solidFill>
                          <a:prstDash val="solid"/>
                        </a:ln>
                      </wps:spPr>
                      <wps:bodyPr wrap="square" lIns="0" tIns="0" rIns="0" bIns="0" rtlCol="0">
                        <a:noAutofit/>
                      </wps:bodyPr>
                    </wps:wsp>
                    <pic:pic xmlns:pic="http://schemas.openxmlformats.org/drawingml/2006/picture">
                      <pic:nvPicPr>
                        <pic:cNvPr id="116" name="Image 116"/>
                        <pic:cNvPicPr/>
                      </pic:nvPicPr>
                      <pic:blipFill>
                        <a:blip r:embed="rId1" cstate="print"/>
                        <a:stretch>
                          <a:fillRect/>
                        </a:stretch>
                      </pic:blipFill>
                      <pic:spPr>
                        <a:xfrm>
                          <a:off x="6709473" y="5397"/>
                          <a:ext cx="639330" cy="968501"/>
                        </a:xfrm>
                        <a:prstGeom prst="rect">
                          <a:avLst/>
                        </a:prstGeom>
                      </pic:spPr>
                    </pic:pic>
                  </wpg:wgp>
                </a:graphicData>
              </a:graphic>
            </wp:anchor>
          </w:drawing>
        </mc:Choice>
        <mc:Fallback>
          <w:pict>
            <v:group w14:anchorId="2C9427E8" id="Group 107" o:spid="_x0000_s1026" style="position:absolute;margin-left:-.4pt;margin-top:-.4pt;width:595.75pt;height:76.7pt;z-index:-251665408;mso-wrap-distance-left:0;mso-wrap-distance-right:0;mso-position-horizontal-relative:page;mso-position-vertical-relative:page" coordsize="75660,9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">
              <v:shape id="Graphic 108" o:spid="_x0000_s1027" style="position:absolute;left:53;top:53;width:30157;height:9005;visibility:visible;mso-wrap-style:square;v-text-anchor:top" coordsize="3015615,900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" path="m3015361,l,,,900429r2369947,l2418119,898659r47210,-5227l2511453,884873r44911,-11767l2599939,858256r42114,-17807l2682580,819808r38817,-23350l2758379,770525r35021,-28392l2826337,711406r30727,-32937l2885456,643448r25934,-36982l2934739,567649r20641,-40528l2973188,485008r14849,-43575l2999804,396521r8559,-46123l3013590,303188r1771,-48173l3015361,xe" fillcolor="#404143" stroked="f">
                <v:path arrowok="t"/>
              </v:shape>
              <v:shape id="Graphic 109" o:spid="_x0000_s1028" style="position:absolute;left:53;top:53;width:30157;height:9005;visibility:visible;mso-wrap-style:square;v-text-anchor:top" coordsize="3015615,900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" path="m3015360,r,255015l3013590,303188r-5227,47210l2999804,396521r-11767,44912l2973188,485008r-17808,42113l2934739,567649r-23349,38817l2885456,643448r-28392,35021l2826337,711406r-32937,30727l2758379,770525r-36982,25933l2682580,819808r-40527,20641l2599939,858256r-43575,14850l2511453,884873r-46124,8559l2418119,898659r-48172,1770l,900429e" filled="f" strokecolor="#2e528f" strokeweight=".85pt">
                <v:path arrowok="t"/>
              </v:shape>
              <v:shape id="Graphic 110" o:spid="_x0000_s1029" style="position:absolute;left:53;top:6980;width:75610;height:457;visibility:visible;mso-wrap-style:square;v-text-anchor:top" coordsize="756094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" path="m,l,45717r7560563,l7560563,,,xe" stroked="f">
                <v:path arrowok="t"/>
              </v:shape>
              <v:shape id="Graphic 111" o:spid="_x0000_s1030" style="position:absolute;left:53;top:53;width:75610;height:6928;visibility:visible;mso-wrap-style:square;v-text-anchor:top" coordsize="7560945,692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" path="m7560564,l,,,692657r7560564,l7560564,xe" fillcolor="#007cc5" stroked="f">
                <v:path arrowok="t"/>
              </v:shape>
              <v:shape id="Graphic 112" o:spid="_x0000_s1031" style="position:absolute;left:51318;top:53;width:24346;height:6922;visibility:visible;mso-wrap-style:square;v-text-anchor:top" coordsize="2434590,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" path="m2434082,l601967,,,691895r2434082,l2434082,xe" fillcolor="#0066ad" stroked="f">
                <v:path arrowok="t"/>
              </v:shape>
              <v:shape id="Graphic 113" o:spid="_x0000_s1032" style="position:absolute;left:51318;top:53;width:24346;height:6922;visibility:visible;mso-wrap-style:square;v-text-anchor:top" coordsize="2434590,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" path="m,691895l601967,em2434082,691895l,691895e" filled="f" strokecolor="#2e528f" strokeweight=".85pt">
                <v:path arrowok="t"/>
              </v:shape>
              <v:shape id="Graphic 114" o:spid="_x0000_s1033" style="position:absolute;left:56652;top:53;width:19012;height:6922;visibility:visible;mso-wrap-style:square;v-text-anchor:top" coordsize="1901189,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" path="m1900682,l601967,,,691895r1900682,l1900682,xe" fillcolor="#0053a1" stroked="f">
                <v:path arrowok="t"/>
              </v:shape>
              <v:shape id="Graphic 115" o:spid="_x0000_s1034" style="position:absolute;left:56652;top:53;width:19012;height:6922;visibility:visible;mso-wrap-style:square;v-text-anchor:top" coordsize="1901189,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" path="m,691895l601967,em1900682,691895l,691895e" filled="f" strokecolor="#2e528f" strokeweight=".85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16" o:spid="_x0000_s1035" type="#_x0000_t75" style="position:absolute;left:67094;top:53;width:6394;height:9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">
                <v:imagedata r:id="rId2" o:title=""/>
              </v:shape>
              <w10:wrap anchorx="page" anchory="page"/>
            </v:group>
          </w:pict>
        </mc:Fallback>
      </mc:AlternateContent>
    </w:r>
    <w:r w:rsidRPr="005D1D8D">
      <w:rPr>
        <w:noProof/>
      </w:rPr>
      <w:drawing>
        <wp:anchor distT="0" distB="0" distL="0" distR="0" simplePos="0" relativeHeight="251652096" behindDoc="1" locked="0" layoutInCell="1" allowOverlap="1" wp14:anchorId="1FC71716" wp14:editId="5A4A4187">
          <wp:simplePos x="0" y="0"/>
          <wp:positionH relativeFrom="page">
            <wp:posOffset>650240</wp:posOffset>
          </wp:positionH>
          <wp:positionV relativeFrom="page">
            <wp:posOffset>1202055</wp:posOffset>
          </wp:positionV>
          <wp:extent cx="6297930" cy="554355"/>
          <wp:effectExtent l="0" t="0" r="0" b="0"/>
          <wp:wrapNone/>
          <wp:docPr id="403815568" name="Image 117"/>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3" cstate="print"/>
                  <a:stretch>
                    <a:fillRect/>
                  </a:stretch>
                </pic:blipFill>
                <pic:spPr>
                  <a:xfrm>
                    <a:off x="0" y="0"/>
                    <a:ext cx="6297930" cy="554355"/>
                  </a:xfrm>
                  <a:prstGeom prst="rect">
                    <a:avLst/>
                  </a:prstGeom>
                </pic:spPr>
              </pic:pic>
            </a:graphicData>
          </a:graphic>
        </wp:anchor>
      </w:drawing>
    </w:r>
    <w:r w:rsidRPr="005D1D8D">
      <w:rPr>
        <w:noProof/>
      </w:rPr>
      <mc:AlternateContent>
        <mc:Choice Requires="wps">
          <w:drawing>
            <wp:anchor distT="0" distB="0" distL="0" distR="0" simplePos="0" relativeHeight="251653120" behindDoc="1" locked="0" layoutInCell="1" allowOverlap="1" wp14:anchorId="6C4D4EA3" wp14:editId="6DC0AB5C">
              <wp:simplePos x="0" y="0"/>
              <wp:positionH relativeFrom="page">
                <wp:posOffset>1192530</wp:posOffset>
              </wp:positionH>
              <wp:positionV relativeFrom="page">
                <wp:posOffset>1271905</wp:posOffset>
              </wp:positionV>
              <wp:extent cx="5215255" cy="364490"/>
              <wp:effectExtent l="0" t="0" r="0" b="0"/>
              <wp:wrapNone/>
              <wp:docPr id="118" name="Textbox 118"/>
              <wp:cNvGraphicFramePr/>
              <a:graphic xmlns:a="http://schemas.openxmlformats.org/drawingml/2006/main">
                <a:graphicData uri="http://schemas.microsoft.com/office/word/2010/wordprocessingShape">
                  <wps:wsp>
                    <wps:cNvSpPr txBox="1"/>
                    <wps:spPr>
                      <a:xfrm>
                        <a:off x="0" y="0"/>
                        <a:ext cx="5215255" cy="364490"/>
                      </a:xfrm>
                      <a:prstGeom prst="rect">
                        <a:avLst/>
                      </a:prstGeom>
                    </wps:spPr>
                    <wps:txbx>
                      <w:txbxContent>
                        <w:p w14:paraId="7DE7D6CC" w14:textId="77777777" w:rsidR="00A92CEB" w:rsidRPr="005D1D8D" w:rsidRDefault="00AC2904">
                          <w:pPr>
                            <w:spacing w:before="19"/>
                            <w:ind w:left="20"/>
                            <w:rPr>
                              <w:rFonts w:ascii="Verdana"/>
                              <w:b/>
                              <w:sz w:val="44"/>
                            </w:rPr>
                          </w:pPr>
                          <w:r w:rsidRPr="005D1D8D">
                            <w:rPr>
                              <w:rFonts w:ascii="Verdana"/>
                              <w:b/>
                              <w:color w:val="FFFFFF"/>
                              <w:sz w:val="44"/>
                            </w:rPr>
                            <w:t>Software</w:t>
                          </w:r>
                          <w:r w:rsidRPr="005D1D8D">
                            <w:rPr>
                              <w:rFonts w:ascii="Verdana"/>
                              <w:b/>
                              <w:color w:val="FFFFFF"/>
                              <w:spacing w:val="-20"/>
                              <w:sz w:val="44"/>
                            </w:rPr>
                            <w:t xml:space="preserve"> </w:t>
                          </w:r>
                          <w:r w:rsidRPr="005D1D8D">
                            <w:rPr>
                              <w:rFonts w:ascii="Verdana"/>
                              <w:b/>
                              <w:color w:val="FFFFFF"/>
                              <w:sz w:val="44"/>
                            </w:rPr>
                            <w:t>Development</w:t>
                          </w:r>
                          <w:r w:rsidRPr="005D1D8D">
                            <w:rPr>
                              <w:rFonts w:ascii="Verdana"/>
                              <w:b/>
                              <w:color w:val="FFFFFF"/>
                              <w:spacing w:val="-22"/>
                              <w:sz w:val="44"/>
                            </w:rPr>
                            <w:t xml:space="preserve"> </w:t>
                          </w:r>
                          <w:r w:rsidRPr="005D1D8D">
                            <w:rPr>
                              <w:rFonts w:ascii="Verdana"/>
                              <w:b/>
                              <w:color w:val="FFFFFF"/>
                              <w:sz w:val="44"/>
                            </w:rPr>
                            <w:t>Life</w:t>
                          </w:r>
                          <w:r w:rsidRPr="005D1D8D">
                            <w:rPr>
                              <w:rFonts w:ascii="Verdana"/>
                              <w:b/>
                              <w:color w:val="FFFFFF"/>
                              <w:spacing w:val="-19"/>
                              <w:sz w:val="44"/>
                            </w:rPr>
                            <w:t xml:space="preserve"> </w:t>
                          </w:r>
                          <w:r w:rsidRPr="005D1D8D">
                            <w:rPr>
                              <w:rFonts w:ascii="Verdana"/>
                              <w:b/>
                              <w:color w:val="FFFFFF"/>
                              <w:spacing w:val="-2"/>
                              <w:sz w:val="44"/>
                            </w:rPr>
                            <w:t>Cycle</w:t>
                          </w:r>
                        </w:p>
                      </w:txbxContent>
                    </wps:txbx>
                    <wps:bodyPr wrap="square" lIns="0" tIns="0" rIns="0" bIns="0" rtlCol="0">
                      <a:noAutofit/>
                    </wps:bodyPr>
                  </wps:wsp>
                </a:graphicData>
              </a:graphic>
            </wp:anchor>
          </w:drawing>
        </mc:Choice>
        <mc:Fallback>
          <w:pict>
            <v:shapetype w14:anchorId="6C4D4EA3" id="_x0000_t202" coordsize="21600,21600" o:spt="202" path="m,l,21600r21600,l21600,xe">
              <v:stroke joinstyle="miter"/>
              <v:path gradientshapeok="t" o:connecttype="rect"/>
            </v:shapetype>
            <v:shape id="Textbox 118" o:spid="_x0000_s1041" type="#_x0000_t202" style="position:absolute;margin-left:93.9pt;margin-top:100.15pt;width:410.65pt;height:28.7pt;z-index:-251663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" filled="f" stroked="f">
              <v:textbox inset="0,0,0,0">
                <w:txbxContent>
                  <w:p w14:paraId="7DE7D6CC" w14:textId="77777777" w:rsidR="00A92CEB" w:rsidRPr="005D1D8D" w:rsidRDefault="00AC2904">
                    <w:pPr>
                      <w:spacing w:before="19"/>
                      <w:ind w:left="20"/>
                      <w:rPr>
                        <w:rFonts w:ascii="Verdana"/>
                        <w:b/>
                        <w:sz w:val="44"/>
                      </w:rPr>
                    </w:pPr>
                    <w:r w:rsidRPr="005D1D8D">
                      <w:rPr>
                        <w:rFonts w:ascii="Verdana"/>
                        <w:b/>
                        <w:color w:val="FFFFFF"/>
                        <w:sz w:val="44"/>
                      </w:rPr>
                      <w:t>Software</w:t>
                    </w:r>
                    <w:r w:rsidRPr="005D1D8D">
                      <w:rPr>
                        <w:rFonts w:ascii="Verdana"/>
                        <w:b/>
                        <w:color w:val="FFFFFF"/>
                        <w:spacing w:val="-20"/>
                        <w:sz w:val="44"/>
                      </w:rPr>
                      <w:t xml:space="preserve"> </w:t>
                    </w:r>
                    <w:r w:rsidRPr="005D1D8D">
                      <w:rPr>
                        <w:rFonts w:ascii="Verdana"/>
                        <w:b/>
                        <w:color w:val="FFFFFF"/>
                        <w:sz w:val="44"/>
                      </w:rPr>
                      <w:t>Development</w:t>
                    </w:r>
                    <w:r w:rsidRPr="005D1D8D">
                      <w:rPr>
                        <w:rFonts w:ascii="Verdana"/>
                        <w:b/>
                        <w:color w:val="FFFFFF"/>
                        <w:spacing w:val="-22"/>
                        <w:sz w:val="44"/>
                      </w:rPr>
                      <w:t xml:space="preserve"> </w:t>
                    </w:r>
                    <w:r w:rsidRPr="005D1D8D">
                      <w:rPr>
                        <w:rFonts w:ascii="Verdana"/>
                        <w:b/>
                        <w:color w:val="FFFFFF"/>
                        <w:sz w:val="44"/>
                      </w:rPr>
                      <w:t>Life</w:t>
                    </w:r>
                    <w:r w:rsidRPr="005D1D8D">
                      <w:rPr>
                        <w:rFonts w:ascii="Verdana"/>
                        <w:b/>
                        <w:color w:val="FFFFFF"/>
                        <w:spacing w:val="-19"/>
                        <w:sz w:val="44"/>
                      </w:rPr>
                      <w:t xml:space="preserve"> </w:t>
                    </w:r>
                    <w:r w:rsidRPr="005D1D8D">
                      <w:rPr>
                        <w:rFonts w:ascii="Verdana"/>
                        <w:b/>
                        <w:color w:val="FFFFFF"/>
                        <w:spacing w:val="-2"/>
                        <w:sz w:val="44"/>
                      </w:rPr>
                      <w:t>Cycle</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8D6488" w14:textId="77777777" w:rsidR="00A92CEB" w:rsidRPr="005D1D8D" w:rsidRDefault="00AC2904">
    <w:pPr>
      <w:pStyle w:val="BodyText"/>
      <w:spacing w:line="14" w:lineRule="auto"/>
      <w:rPr>
        <w:sz w:val="20"/>
      </w:rPr>
    </w:pPr>
    <w:r w:rsidRPr="005D1D8D">
      <w:rPr>
        <w:noProof/>
      </w:rPr>
      <mc:AlternateContent>
        <mc:Choice Requires="wpg">
          <w:drawing>
            <wp:anchor distT="0" distB="0" distL="0" distR="0" simplePos="0" relativeHeight="251656192" behindDoc="1" locked="0" layoutInCell="1" allowOverlap="1" wp14:anchorId="35A6C3E9" wp14:editId="1C42E33F">
              <wp:simplePos x="0" y="0"/>
              <wp:positionH relativeFrom="page">
                <wp:posOffset>-5080</wp:posOffset>
              </wp:positionH>
              <wp:positionV relativeFrom="page">
                <wp:posOffset>-5080</wp:posOffset>
              </wp:positionV>
              <wp:extent cx="7566025" cy="974090"/>
              <wp:effectExtent l="0" t="0" r="0" b="0"/>
              <wp:wrapNone/>
              <wp:docPr id="133" name="Group 133"/>
              <wp:cNvGraphicFramePr/>
              <a:graphic xmlns:a="http://schemas.openxmlformats.org/drawingml/2006/main">
                <a:graphicData uri="http://schemas.microsoft.com/office/word/2010/wordprocessingGroup">
                  <wpg:wgp>
                    <wpg:cNvGrpSpPr/>
                    <wpg:grpSpPr>
                      <a:xfrm>
                        <a:off x="0" y="0"/>
                        <a:ext cx="7566025" cy="974090"/>
                        <a:chOff x="0" y="0"/>
                        <a:chExt cx="7566025" cy="974090"/>
                      </a:xfrm>
                    </wpg:grpSpPr>
                    <wps:wsp>
                      <wps:cNvPr id="134" name="Graphic 134"/>
                      <wps:cNvSpPr/>
                      <wps:spPr>
                        <a:xfrm>
                          <a:off x="5397" y="5397"/>
                          <a:ext cx="3015615" cy="900430"/>
                        </a:xfrm>
                        <a:custGeom>
                          <a:avLst/>
                          <a:gdLst/>
                          <a:ahLst/>
                          <a:cxnLst/>
                          <a:rect l="l" t="t" r="r" b="b"/>
                          <a:pathLst>
                            <a:path w="3015615" h="900430">
                              <a:moveTo>
                                <a:pt x="3015361" y="0"/>
                              </a:moveTo>
                              <a:lnTo>
                                <a:pt x="0" y="0"/>
                              </a:lnTo>
                              <a:lnTo>
                                <a:pt x="0" y="900429"/>
                              </a:lnTo>
                              <a:lnTo>
                                <a:pt x="2369947" y="900429"/>
                              </a:lnTo>
                              <a:lnTo>
                                <a:pt x="2418119" y="898659"/>
                              </a:lnTo>
                              <a:lnTo>
                                <a:pt x="2465329" y="893432"/>
                              </a:lnTo>
                              <a:lnTo>
                                <a:pt x="2511453" y="884873"/>
                              </a:lnTo>
                              <a:lnTo>
                                <a:pt x="2556364" y="873106"/>
                              </a:lnTo>
                              <a:lnTo>
                                <a:pt x="2599939" y="858256"/>
                              </a:lnTo>
                              <a:lnTo>
                                <a:pt x="2642053" y="840449"/>
                              </a:lnTo>
                              <a:lnTo>
                                <a:pt x="2682580" y="819808"/>
                              </a:lnTo>
                              <a:lnTo>
                                <a:pt x="2721397" y="796458"/>
                              </a:lnTo>
                              <a:lnTo>
                                <a:pt x="2758379" y="770525"/>
                              </a:lnTo>
                              <a:lnTo>
                                <a:pt x="2793400" y="742133"/>
                              </a:lnTo>
                              <a:lnTo>
                                <a:pt x="2826337" y="711406"/>
                              </a:lnTo>
                              <a:lnTo>
                                <a:pt x="2857064" y="678469"/>
                              </a:lnTo>
                              <a:lnTo>
                                <a:pt x="2885456" y="643448"/>
                              </a:lnTo>
                              <a:lnTo>
                                <a:pt x="2911390" y="606466"/>
                              </a:lnTo>
                              <a:lnTo>
                                <a:pt x="2934739" y="567649"/>
                              </a:lnTo>
                              <a:lnTo>
                                <a:pt x="2955380" y="527121"/>
                              </a:lnTo>
                              <a:lnTo>
                                <a:pt x="2973188" y="485008"/>
                              </a:lnTo>
                              <a:lnTo>
                                <a:pt x="2988037" y="441433"/>
                              </a:lnTo>
                              <a:lnTo>
                                <a:pt x="2999804" y="396521"/>
                              </a:lnTo>
                              <a:lnTo>
                                <a:pt x="3008363" y="350398"/>
                              </a:lnTo>
                              <a:lnTo>
                                <a:pt x="3013590" y="303188"/>
                              </a:lnTo>
                              <a:lnTo>
                                <a:pt x="3015361" y="255015"/>
                              </a:lnTo>
                              <a:lnTo>
                                <a:pt x="3015361" y="0"/>
                              </a:lnTo>
                              <a:close/>
                            </a:path>
                          </a:pathLst>
                        </a:custGeom>
                        <a:solidFill>
                          <a:srgbClr val="404143"/>
                        </a:solidFill>
                      </wps:spPr>
                      <wps:bodyPr wrap="square" lIns="0" tIns="0" rIns="0" bIns="0" rtlCol="0">
                        <a:noAutofit/>
                      </wps:bodyPr>
                    </wps:wsp>
                    <wps:wsp>
                      <wps:cNvPr id="135" name="Graphic 135"/>
                      <wps:cNvSpPr/>
                      <wps:spPr>
                        <a:xfrm>
                          <a:off x="5397" y="5397"/>
                          <a:ext cx="3015615" cy="900430"/>
                        </a:xfrm>
                        <a:custGeom>
                          <a:avLst/>
                          <a:gdLst/>
                          <a:ahLst/>
                          <a:cxnLst/>
                          <a:rect l="l" t="t" r="r" b="b"/>
                          <a:pathLst>
                            <a:path w="3015615" h="900430">
                              <a:moveTo>
                                <a:pt x="3015360" y="0"/>
                              </a:moveTo>
                              <a:lnTo>
                                <a:pt x="3015360" y="255015"/>
                              </a:lnTo>
                              <a:lnTo>
                                <a:pt x="3013590" y="303188"/>
                              </a:lnTo>
                              <a:lnTo>
                                <a:pt x="3008363" y="350398"/>
                              </a:lnTo>
                              <a:lnTo>
                                <a:pt x="2999804" y="396521"/>
                              </a:lnTo>
                              <a:lnTo>
                                <a:pt x="2988037" y="441433"/>
                              </a:lnTo>
                              <a:lnTo>
                                <a:pt x="2973188" y="485008"/>
                              </a:lnTo>
                              <a:lnTo>
                                <a:pt x="2955380" y="527121"/>
                              </a:lnTo>
                              <a:lnTo>
                                <a:pt x="2934739" y="567649"/>
                              </a:lnTo>
                              <a:lnTo>
                                <a:pt x="2911390" y="606466"/>
                              </a:lnTo>
                              <a:lnTo>
                                <a:pt x="2885456" y="643448"/>
                              </a:lnTo>
                              <a:lnTo>
                                <a:pt x="2857064" y="678469"/>
                              </a:lnTo>
                              <a:lnTo>
                                <a:pt x="2826337" y="711406"/>
                              </a:lnTo>
                              <a:lnTo>
                                <a:pt x="2793400" y="742133"/>
                              </a:lnTo>
                              <a:lnTo>
                                <a:pt x="2758379" y="770525"/>
                              </a:lnTo>
                              <a:lnTo>
                                <a:pt x="2721397" y="796458"/>
                              </a:lnTo>
                              <a:lnTo>
                                <a:pt x="2682580" y="819808"/>
                              </a:lnTo>
                              <a:lnTo>
                                <a:pt x="2642053" y="840449"/>
                              </a:lnTo>
                              <a:lnTo>
                                <a:pt x="2599939" y="858256"/>
                              </a:lnTo>
                              <a:lnTo>
                                <a:pt x="2556364" y="873106"/>
                              </a:lnTo>
                              <a:lnTo>
                                <a:pt x="2511453" y="884873"/>
                              </a:lnTo>
                              <a:lnTo>
                                <a:pt x="2465329" y="893432"/>
                              </a:lnTo>
                              <a:lnTo>
                                <a:pt x="2418119" y="898659"/>
                              </a:lnTo>
                              <a:lnTo>
                                <a:pt x="2369947" y="900429"/>
                              </a:lnTo>
                              <a:lnTo>
                                <a:pt x="0" y="900429"/>
                              </a:lnTo>
                            </a:path>
                          </a:pathLst>
                        </a:custGeom>
                        <a:ln w="10795">
                          <a:solidFill>
                            <a:srgbClr val="2E528F"/>
                          </a:solidFill>
                          <a:prstDash val="solid"/>
                        </a:ln>
                      </wps:spPr>
                      <wps:bodyPr wrap="square" lIns="0" tIns="0" rIns="0" bIns="0" rtlCol="0">
                        <a:noAutofit/>
                      </wps:bodyPr>
                    </wps:wsp>
                    <wps:wsp>
                      <wps:cNvPr id="136" name="Graphic 136"/>
                      <wps:cNvSpPr/>
                      <wps:spPr>
                        <a:xfrm>
                          <a:off x="5397" y="698057"/>
                          <a:ext cx="7560945" cy="45720"/>
                        </a:xfrm>
                        <a:custGeom>
                          <a:avLst/>
                          <a:gdLst/>
                          <a:ahLst/>
                          <a:cxnLst/>
                          <a:rect l="l" t="t" r="r" b="b"/>
                          <a:pathLst>
                            <a:path w="7560945" h="45720">
                              <a:moveTo>
                                <a:pt x="0" y="0"/>
                              </a:moveTo>
                              <a:lnTo>
                                <a:pt x="0" y="45717"/>
                              </a:lnTo>
                              <a:lnTo>
                                <a:pt x="7560563" y="45717"/>
                              </a:lnTo>
                              <a:lnTo>
                                <a:pt x="7560563" y="0"/>
                              </a:lnTo>
                              <a:lnTo>
                                <a:pt x="0" y="0"/>
                              </a:lnTo>
                              <a:close/>
                            </a:path>
                          </a:pathLst>
                        </a:custGeom>
                        <a:solidFill>
                          <a:srgbClr val="FFFFFF"/>
                        </a:solidFill>
                      </wps:spPr>
                      <wps:bodyPr wrap="square" lIns="0" tIns="0" rIns="0" bIns="0" rtlCol="0">
                        <a:noAutofit/>
                      </wps:bodyPr>
                    </wps:wsp>
                    <wps:wsp>
                      <wps:cNvPr id="137" name="Graphic 137"/>
                      <wps:cNvSpPr/>
                      <wps:spPr>
                        <a:xfrm>
                          <a:off x="5397" y="5397"/>
                          <a:ext cx="7560945" cy="692785"/>
                        </a:xfrm>
                        <a:custGeom>
                          <a:avLst/>
                          <a:gdLst/>
                          <a:ahLst/>
                          <a:cxnLst/>
                          <a:rect l="l" t="t" r="r" b="b"/>
                          <a:pathLst>
                            <a:path w="7560945" h="692785">
                              <a:moveTo>
                                <a:pt x="7560564" y="0"/>
                              </a:moveTo>
                              <a:lnTo>
                                <a:pt x="0" y="0"/>
                              </a:lnTo>
                              <a:lnTo>
                                <a:pt x="0" y="692657"/>
                              </a:lnTo>
                              <a:lnTo>
                                <a:pt x="7560564" y="692657"/>
                              </a:lnTo>
                              <a:lnTo>
                                <a:pt x="7560564" y="0"/>
                              </a:lnTo>
                              <a:close/>
                            </a:path>
                          </a:pathLst>
                        </a:custGeom>
                        <a:solidFill>
                          <a:srgbClr val="007CC5"/>
                        </a:solidFill>
                      </wps:spPr>
                      <wps:bodyPr wrap="square" lIns="0" tIns="0" rIns="0" bIns="0" rtlCol="0">
                        <a:noAutofit/>
                      </wps:bodyPr>
                    </wps:wsp>
                    <wps:wsp>
                      <wps:cNvPr id="138" name="Graphic 138"/>
                      <wps:cNvSpPr/>
                      <wps:spPr>
                        <a:xfrm>
                          <a:off x="5131879" y="5397"/>
                          <a:ext cx="2434590" cy="692150"/>
                        </a:xfrm>
                        <a:custGeom>
                          <a:avLst/>
                          <a:gdLst/>
                          <a:ahLst/>
                          <a:cxnLst/>
                          <a:rect l="l" t="t" r="r" b="b"/>
                          <a:pathLst>
                            <a:path w="2434590" h="692150">
                              <a:moveTo>
                                <a:pt x="2434082" y="0"/>
                              </a:moveTo>
                              <a:lnTo>
                                <a:pt x="601967" y="0"/>
                              </a:lnTo>
                              <a:lnTo>
                                <a:pt x="0" y="691895"/>
                              </a:lnTo>
                              <a:lnTo>
                                <a:pt x="2434082" y="691895"/>
                              </a:lnTo>
                              <a:lnTo>
                                <a:pt x="2434082" y="0"/>
                              </a:lnTo>
                              <a:close/>
                            </a:path>
                          </a:pathLst>
                        </a:custGeom>
                        <a:solidFill>
                          <a:srgbClr val="0066AD"/>
                        </a:solidFill>
                      </wps:spPr>
                      <wps:bodyPr wrap="square" lIns="0" tIns="0" rIns="0" bIns="0" rtlCol="0">
                        <a:noAutofit/>
                      </wps:bodyPr>
                    </wps:wsp>
                    <wps:wsp>
                      <wps:cNvPr id="139" name="Graphic 139"/>
                      <wps:cNvSpPr/>
                      <wps:spPr>
                        <a:xfrm>
                          <a:off x="5131879" y="5397"/>
                          <a:ext cx="2434590" cy="692150"/>
                        </a:xfrm>
                        <a:custGeom>
                          <a:avLst/>
                          <a:gdLst/>
                          <a:ahLst/>
                          <a:cxnLst/>
                          <a:rect l="l" t="t" r="r" b="b"/>
                          <a:pathLst>
                            <a:path w="2434590" h="692150">
                              <a:moveTo>
                                <a:pt x="0" y="691895"/>
                              </a:moveTo>
                              <a:lnTo>
                                <a:pt x="601967" y="0"/>
                              </a:lnTo>
                            </a:path>
                            <a:path w="2434590" h="692150">
                              <a:moveTo>
                                <a:pt x="2434082" y="691895"/>
                              </a:moveTo>
                              <a:lnTo>
                                <a:pt x="0" y="691895"/>
                              </a:lnTo>
                            </a:path>
                          </a:pathLst>
                        </a:custGeom>
                        <a:ln w="10795">
                          <a:solidFill>
                            <a:srgbClr val="2E528F"/>
                          </a:solidFill>
                          <a:prstDash val="solid"/>
                        </a:ln>
                      </wps:spPr>
                      <wps:bodyPr wrap="square" lIns="0" tIns="0" rIns="0" bIns="0" rtlCol="0">
                        <a:noAutofit/>
                      </wps:bodyPr>
                    </wps:wsp>
                    <wps:wsp>
                      <wps:cNvPr id="140" name="Graphic 140"/>
                      <wps:cNvSpPr/>
                      <wps:spPr>
                        <a:xfrm>
                          <a:off x="5665279" y="5397"/>
                          <a:ext cx="1901189" cy="692150"/>
                        </a:xfrm>
                        <a:custGeom>
                          <a:avLst/>
                          <a:gdLst/>
                          <a:ahLst/>
                          <a:cxnLst/>
                          <a:rect l="l" t="t" r="r" b="b"/>
                          <a:pathLst>
                            <a:path w="1901189" h="692150">
                              <a:moveTo>
                                <a:pt x="1900682" y="0"/>
                              </a:moveTo>
                              <a:lnTo>
                                <a:pt x="601967" y="0"/>
                              </a:lnTo>
                              <a:lnTo>
                                <a:pt x="0" y="691895"/>
                              </a:lnTo>
                              <a:lnTo>
                                <a:pt x="1900682" y="691895"/>
                              </a:lnTo>
                              <a:lnTo>
                                <a:pt x="1900682" y="0"/>
                              </a:lnTo>
                              <a:close/>
                            </a:path>
                          </a:pathLst>
                        </a:custGeom>
                        <a:solidFill>
                          <a:srgbClr val="0053A1"/>
                        </a:solidFill>
                      </wps:spPr>
                      <wps:bodyPr wrap="square" lIns="0" tIns="0" rIns="0" bIns="0" rtlCol="0">
                        <a:noAutofit/>
                      </wps:bodyPr>
                    </wps:wsp>
                    <wps:wsp>
                      <wps:cNvPr id="141" name="Graphic 141"/>
                      <wps:cNvSpPr/>
                      <wps:spPr>
                        <a:xfrm>
                          <a:off x="5665279" y="5397"/>
                          <a:ext cx="1901189" cy="692150"/>
                        </a:xfrm>
                        <a:custGeom>
                          <a:avLst/>
                          <a:gdLst/>
                          <a:ahLst/>
                          <a:cxnLst/>
                          <a:rect l="l" t="t" r="r" b="b"/>
                          <a:pathLst>
                            <a:path w="1901189" h="692150">
                              <a:moveTo>
                                <a:pt x="0" y="691895"/>
                              </a:moveTo>
                              <a:lnTo>
                                <a:pt x="601967" y="0"/>
                              </a:lnTo>
                            </a:path>
                            <a:path w="1901189" h="692150">
                              <a:moveTo>
                                <a:pt x="1900682" y="691895"/>
                              </a:moveTo>
                              <a:lnTo>
                                <a:pt x="0" y="691895"/>
                              </a:lnTo>
                            </a:path>
                          </a:pathLst>
                        </a:custGeom>
                        <a:ln w="10795">
                          <a:solidFill>
                            <a:srgbClr val="2E528F"/>
                          </a:solidFill>
                          <a:prstDash val="solid"/>
                        </a:ln>
                      </wps:spPr>
                      <wps:bodyPr wrap="square" lIns="0" tIns="0" rIns="0" bIns="0" rtlCol="0">
                        <a:noAutofit/>
                      </wps:bodyPr>
                    </wps:wsp>
                    <pic:pic xmlns:pic="http://schemas.openxmlformats.org/drawingml/2006/picture">
                      <pic:nvPicPr>
                        <pic:cNvPr id="142" name="Image 142"/>
                        <pic:cNvPicPr/>
                      </pic:nvPicPr>
                      <pic:blipFill>
                        <a:blip r:embed="rId1" cstate="print"/>
                        <a:stretch>
                          <a:fillRect/>
                        </a:stretch>
                      </pic:blipFill>
                      <pic:spPr>
                        <a:xfrm>
                          <a:off x="6709473" y="5397"/>
                          <a:ext cx="639330" cy="968501"/>
                        </a:xfrm>
                        <a:prstGeom prst="rect">
                          <a:avLst/>
                        </a:prstGeom>
                      </pic:spPr>
                    </pic:pic>
                  </wpg:wgp>
                </a:graphicData>
              </a:graphic>
            </wp:anchor>
          </w:drawing>
        </mc:Choice>
        <mc:Fallback>
          <w:pict>
            <v:group w14:anchorId="26258F5E" id="Group 133" o:spid="_x0000_s1026" style="position:absolute;margin-left:-.4pt;margin-top:-.4pt;width:595.75pt;height:76.7pt;z-index:-251660288;mso-wrap-distance-left:0;mso-wrap-distance-right:0;mso-position-horizontal-relative:page;mso-position-vertical-relative:page" coordsize="75660,9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">
              <v:shape id="Graphic 134" o:spid="_x0000_s1027" style="position:absolute;left:53;top:53;width:30157;height:9005;visibility:visible;mso-wrap-style:square;v-text-anchor:top" coordsize="3015615,900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" path="m3015361,l,,,900429r2369947,l2418119,898659r47210,-5227l2511453,884873r44911,-11767l2599939,858256r42114,-17807l2682580,819808r38817,-23350l2758379,770525r35021,-28392l2826337,711406r30727,-32937l2885456,643448r25934,-36982l2934739,567649r20641,-40528l2973188,485008r14849,-43575l2999804,396521r8559,-46123l3013590,303188r1771,-48173l3015361,xe" fillcolor="#404143" stroked="f">
                <v:path arrowok="t"/>
              </v:shape>
              <v:shape id="Graphic 135" o:spid="_x0000_s1028" style="position:absolute;left:53;top:53;width:30157;height:9005;visibility:visible;mso-wrap-style:square;v-text-anchor:top" coordsize="3015615,900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" path="m3015360,r,255015l3013590,303188r-5227,47210l2999804,396521r-11767,44912l2973188,485008r-17808,42113l2934739,567649r-23349,38817l2885456,643448r-28392,35021l2826337,711406r-32937,30727l2758379,770525r-36982,25933l2682580,819808r-40527,20641l2599939,858256r-43575,14850l2511453,884873r-46124,8559l2418119,898659r-48172,1770l,900429e" filled="f" strokecolor="#2e528f" strokeweight=".85pt">
                <v:path arrowok="t"/>
              </v:shape>
              <v:shape id="Graphic 136" o:spid="_x0000_s1029" style="position:absolute;left:53;top:6980;width:75610;height:457;visibility:visible;mso-wrap-style:square;v-text-anchor:top" coordsize="756094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" path="m,l,45717r7560563,l7560563,,,xe" stroked="f">
                <v:path arrowok="t"/>
              </v:shape>
              <v:shape id="Graphic 137" o:spid="_x0000_s1030" style="position:absolute;left:53;top:53;width:75610;height:6928;visibility:visible;mso-wrap-style:square;v-text-anchor:top" coordsize="7560945,692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" path="m7560564,l,,,692657r7560564,l7560564,xe" fillcolor="#007cc5" stroked="f">
                <v:path arrowok="t"/>
              </v:shape>
              <v:shape id="Graphic 138" o:spid="_x0000_s1031" style="position:absolute;left:51318;top:53;width:24346;height:6922;visibility:visible;mso-wrap-style:square;v-text-anchor:top" coordsize="2434590,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" path="m2434082,l601967,,,691895r2434082,l2434082,xe" fillcolor="#0066ad" stroked="f">
                <v:path arrowok="t"/>
              </v:shape>
              <v:shape id="Graphic 139" o:spid="_x0000_s1032" style="position:absolute;left:51318;top:53;width:24346;height:6922;visibility:visible;mso-wrap-style:square;v-text-anchor:top" coordsize="2434590,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" path="m,691895l601967,em2434082,691895l,691895e" filled="f" strokecolor="#2e528f" strokeweight=".85pt">
                <v:path arrowok="t"/>
              </v:shape>
              <v:shape id="Graphic 140" o:spid="_x0000_s1033" style="position:absolute;left:56652;top:53;width:19012;height:6922;visibility:visible;mso-wrap-style:square;v-text-anchor:top" coordsize="1901189,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" path="m1900682,l601967,,,691895r1900682,l1900682,xe" fillcolor="#0053a1" stroked="f">
                <v:path arrowok="t"/>
              </v:shape>
              <v:shape id="Graphic 141" o:spid="_x0000_s1034" style="position:absolute;left:56652;top:53;width:19012;height:6922;visibility:visible;mso-wrap-style:square;v-text-anchor:top" coordsize="1901189,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" path="m,691895l601967,em1900682,691895l,691895e" filled="f" strokecolor="#2e528f" strokeweight=".85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42" o:spid="_x0000_s1035" type="#_x0000_t75" style="position:absolute;left:67094;top:53;width:6394;height:9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">
                <v:imagedata r:id="rId2" o:title=""/>
              </v:shape>
              <w10:wrap anchorx="page" anchory="page"/>
            </v:group>
          </w:pict>
        </mc:Fallback>
      </mc:AlternateContent>
    </w:r>
    <w:r w:rsidRPr="005D1D8D">
      <w:rPr>
        <w:noProof/>
      </w:rPr>
      <mc:AlternateContent>
        <mc:Choice Requires="wps">
          <w:drawing>
            <wp:anchor distT="0" distB="0" distL="0" distR="0" simplePos="0" relativeHeight="251657216" behindDoc="1" locked="0" layoutInCell="1" allowOverlap="1" wp14:anchorId="4A97D6D3" wp14:editId="4D14AF25">
              <wp:simplePos x="0" y="0"/>
              <wp:positionH relativeFrom="page">
                <wp:posOffset>1706245</wp:posOffset>
              </wp:positionH>
              <wp:positionV relativeFrom="page">
                <wp:posOffset>1320800</wp:posOffset>
              </wp:positionV>
              <wp:extent cx="4185285" cy="364490"/>
              <wp:effectExtent l="0" t="0" r="0" b="0"/>
              <wp:wrapNone/>
              <wp:docPr id="143" name="Textbox 143"/>
              <wp:cNvGraphicFramePr/>
              <a:graphic xmlns:a="http://schemas.openxmlformats.org/drawingml/2006/main">
                <a:graphicData uri="http://schemas.microsoft.com/office/word/2010/wordprocessingShape">
                  <wps:wsp>
                    <wps:cNvSpPr txBox="1"/>
                    <wps:spPr>
                      <a:xfrm>
                        <a:off x="0" y="0"/>
                        <a:ext cx="4185285" cy="364490"/>
                      </a:xfrm>
                      <a:prstGeom prst="rect">
                        <a:avLst/>
                      </a:prstGeom>
                    </wps:spPr>
                    <wps:txbx>
                      <w:txbxContent>
                        <w:p w14:paraId="5C447CBB" w14:textId="77777777" w:rsidR="00A92CEB" w:rsidRPr="005D1D8D" w:rsidRDefault="00AC2904">
                          <w:pPr>
                            <w:spacing w:before="19"/>
                            <w:ind w:left="20"/>
                            <w:rPr>
                              <w:rFonts w:ascii="Verdana"/>
                              <w:b/>
                              <w:sz w:val="44"/>
                            </w:rPr>
                          </w:pPr>
                          <w:r w:rsidRPr="005D1D8D">
                            <w:rPr>
                              <w:rFonts w:ascii="Verdana"/>
                              <w:b/>
                              <w:color w:val="FFFFFF"/>
                              <w:sz w:val="44"/>
                            </w:rPr>
                            <w:t>Developer</w:t>
                          </w:r>
                          <w:r w:rsidRPr="005D1D8D">
                            <w:rPr>
                              <w:rFonts w:ascii="Verdana"/>
                              <w:b/>
                              <w:color w:val="FFFFFF"/>
                              <w:spacing w:val="-30"/>
                              <w:sz w:val="44"/>
                            </w:rPr>
                            <w:t xml:space="preserve"> </w:t>
                          </w:r>
                          <w:r w:rsidRPr="005D1D8D">
                            <w:rPr>
                              <w:rFonts w:ascii="Verdana"/>
                              <w:b/>
                              <w:color w:val="FFFFFF"/>
                              <w:spacing w:val="-2"/>
                              <w:sz w:val="44"/>
                            </w:rPr>
                            <w:t>Responsibilities</w:t>
                          </w:r>
                        </w:p>
                      </w:txbxContent>
                    </wps:txbx>
                    <wps:bodyPr wrap="square" lIns="0" tIns="0" rIns="0" bIns="0" rtlCol="0">
                      <a:noAutofit/>
                    </wps:bodyPr>
                  </wps:wsp>
                </a:graphicData>
              </a:graphic>
            </wp:anchor>
          </w:drawing>
        </mc:Choice>
        <mc:Fallback>
          <w:pict>
            <v:shapetype w14:anchorId="4A97D6D3" id="_x0000_t202" coordsize="21600,21600" o:spt="202" path="m,l,21600r21600,l21600,xe">
              <v:stroke joinstyle="miter"/>
              <v:path gradientshapeok="t" o:connecttype="rect"/>
            </v:shapetype>
            <v:shape id="Textbox 143" o:spid="_x0000_s1043" type="#_x0000_t202" style="position:absolute;margin-left:134.35pt;margin-top:104pt;width:329.55pt;height:28.7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" filled="f" stroked="f">
              <v:textbox inset="0,0,0,0">
                <w:txbxContent>
                  <w:p w14:paraId="5C447CBB" w14:textId="77777777" w:rsidR="00A92CEB" w:rsidRPr="005D1D8D" w:rsidRDefault="00AC2904">
                    <w:pPr>
                      <w:spacing w:before="19"/>
                      <w:ind w:left="20"/>
                      <w:rPr>
                        <w:rFonts w:ascii="Verdana"/>
                        <w:b/>
                        <w:sz w:val="44"/>
                      </w:rPr>
                    </w:pPr>
                    <w:r w:rsidRPr="005D1D8D">
                      <w:rPr>
                        <w:rFonts w:ascii="Verdana"/>
                        <w:b/>
                        <w:color w:val="FFFFFF"/>
                        <w:sz w:val="44"/>
                      </w:rPr>
                      <w:t>Developer</w:t>
                    </w:r>
                    <w:r w:rsidRPr="005D1D8D">
                      <w:rPr>
                        <w:rFonts w:ascii="Verdana"/>
                        <w:b/>
                        <w:color w:val="FFFFFF"/>
                        <w:spacing w:val="-30"/>
                        <w:sz w:val="44"/>
                      </w:rPr>
                      <w:t xml:space="preserve"> </w:t>
                    </w:r>
                    <w:r w:rsidRPr="005D1D8D">
                      <w:rPr>
                        <w:rFonts w:ascii="Verdana"/>
                        <w:b/>
                        <w:color w:val="FFFFFF"/>
                        <w:spacing w:val="-2"/>
                        <w:sz w:val="44"/>
                      </w:rPr>
                      <w:t>Responsibilities</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9CB455" w14:textId="77777777" w:rsidR="00A92CEB" w:rsidRPr="005D1D8D" w:rsidRDefault="00AC2904">
    <w:pPr>
      <w:pStyle w:val="BodyText"/>
      <w:spacing w:line="14" w:lineRule="auto"/>
      <w:rPr>
        <w:sz w:val="20"/>
      </w:rPr>
    </w:pPr>
    <w:r w:rsidRPr="005D1D8D">
      <w:rPr>
        <w:noProof/>
      </w:rPr>
      <mc:AlternateContent>
        <mc:Choice Requires="wpg">
          <w:drawing>
            <wp:anchor distT="0" distB="0" distL="0" distR="0" simplePos="0" relativeHeight="251662336" behindDoc="1" locked="0" layoutInCell="1" allowOverlap="1" wp14:anchorId="087FB028" wp14:editId="3B331567">
              <wp:simplePos x="0" y="0"/>
              <wp:positionH relativeFrom="page">
                <wp:posOffset>-5080</wp:posOffset>
              </wp:positionH>
              <wp:positionV relativeFrom="page">
                <wp:posOffset>-5080</wp:posOffset>
              </wp:positionV>
              <wp:extent cx="7566025" cy="974090"/>
              <wp:effectExtent l="0" t="0" r="0" b="0"/>
              <wp:wrapNone/>
              <wp:docPr id="156" name="Group 156"/>
              <wp:cNvGraphicFramePr/>
              <a:graphic xmlns:a="http://schemas.openxmlformats.org/drawingml/2006/main">
                <a:graphicData uri="http://schemas.microsoft.com/office/word/2010/wordprocessingGroup">
                  <wpg:wgp>
                    <wpg:cNvGrpSpPr/>
                    <wpg:grpSpPr>
                      <a:xfrm>
                        <a:off x="0" y="0"/>
                        <a:ext cx="7566025" cy="974090"/>
                        <a:chOff x="0" y="0"/>
                        <a:chExt cx="7566025" cy="974090"/>
                      </a:xfrm>
                    </wpg:grpSpPr>
                    <wps:wsp>
                      <wps:cNvPr id="157" name="Graphic 157"/>
                      <wps:cNvSpPr/>
                      <wps:spPr>
                        <a:xfrm>
                          <a:off x="5397" y="5397"/>
                          <a:ext cx="3015615" cy="900430"/>
                        </a:xfrm>
                        <a:custGeom>
                          <a:avLst/>
                          <a:gdLst/>
                          <a:ahLst/>
                          <a:cxnLst/>
                          <a:rect l="l" t="t" r="r" b="b"/>
                          <a:pathLst>
                            <a:path w="3015615" h="900430">
                              <a:moveTo>
                                <a:pt x="3015361" y="0"/>
                              </a:moveTo>
                              <a:lnTo>
                                <a:pt x="0" y="0"/>
                              </a:lnTo>
                              <a:lnTo>
                                <a:pt x="0" y="900429"/>
                              </a:lnTo>
                              <a:lnTo>
                                <a:pt x="2369947" y="900429"/>
                              </a:lnTo>
                              <a:lnTo>
                                <a:pt x="2418119" y="898659"/>
                              </a:lnTo>
                              <a:lnTo>
                                <a:pt x="2465329" y="893432"/>
                              </a:lnTo>
                              <a:lnTo>
                                <a:pt x="2511453" y="884873"/>
                              </a:lnTo>
                              <a:lnTo>
                                <a:pt x="2556364" y="873106"/>
                              </a:lnTo>
                              <a:lnTo>
                                <a:pt x="2599939" y="858256"/>
                              </a:lnTo>
                              <a:lnTo>
                                <a:pt x="2642053" y="840449"/>
                              </a:lnTo>
                              <a:lnTo>
                                <a:pt x="2682580" y="819808"/>
                              </a:lnTo>
                              <a:lnTo>
                                <a:pt x="2721397" y="796458"/>
                              </a:lnTo>
                              <a:lnTo>
                                <a:pt x="2758379" y="770525"/>
                              </a:lnTo>
                              <a:lnTo>
                                <a:pt x="2793400" y="742133"/>
                              </a:lnTo>
                              <a:lnTo>
                                <a:pt x="2826337" y="711406"/>
                              </a:lnTo>
                              <a:lnTo>
                                <a:pt x="2857064" y="678469"/>
                              </a:lnTo>
                              <a:lnTo>
                                <a:pt x="2885456" y="643448"/>
                              </a:lnTo>
                              <a:lnTo>
                                <a:pt x="2911390" y="606466"/>
                              </a:lnTo>
                              <a:lnTo>
                                <a:pt x="2934739" y="567649"/>
                              </a:lnTo>
                              <a:lnTo>
                                <a:pt x="2955380" y="527121"/>
                              </a:lnTo>
                              <a:lnTo>
                                <a:pt x="2973188" y="485008"/>
                              </a:lnTo>
                              <a:lnTo>
                                <a:pt x="2988037" y="441433"/>
                              </a:lnTo>
                              <a:lnTo>
                                <a:pt x="2999804" y="396521"/>
                              </a:lnTo>
                              <a:lnTo>
                                <a:pt x="3008363" y="350398"/>
                              </a:lnTo>
                              <a:lnTo>
                                <a:pt x="3013590" y="303188"/>
                              </a:lnTo>
                              <a:lnTo>
                                <a:pt x="3015361" y="255015"/>
                              </a:lnTo>
                              <a:lnTo>
                                <a:pt x="3015361" y="0"/>
                              </a:lnTo>
                              <a:close/>
                            </a:path>
                          </a:pathLst>
                        </a:custGeom>
                        <a:solidFill>
                          <a:srgbClr val="404143"/>
                        </a:solidFill>
                      </wps:spPr>
                      <wps:bodyPr wrap="square" lIns="0" tIns="0" rIns="0" bIns="0" rtlCol="0">
                        <a:noAutofit/>
                      </wps:bodyPr>
                    </wps:wsp>
                    <wps:wsp>
                      <wps:cNvPr id="158" name="Graphic 158"/>
                      <wps:cNvSpPr/>
                      <wps:spPr>
                        <a:xfrm>
                          <a:off x="5397" y="5397"/>
                          <a:ext cx="3015615" cy="900430"/>
                        </a:xfrm>
                        <a:custGeom>
                          <a:avLst/>
                          <a:gdLst/>
                          <a:ahLst/>
                          <a:cxnLst/>
                          <a:rect l="l" t="t" r="r" b="b"/>
                          <a:pathLst>
                            <a:path w="3015615" h="900430">
                              <a:moveTo>
                                <a:pt x="3015360" y="0"/>
                              </a:moveTo>
                              <a:lnTo>
                                <a:pt x="3015360" y="255015"/>
                              </a:lnTo>
                              <a:lnTo>
                                <a:pt x="3013590" y="303188"/>
                              </a:lnTo>
                              <a:lnTo>
                                <a:pt x="3008363" y="350398"/>
                              </a:lnTo>
                              <a:lnTo>
                                <a:pt x="2999804" y="396521"/>
                              </a:lnTo>
                              <a:lnTo>
                                <a:pt x="2988037" y="441433"/>
                              </a:lnTo>
                              <a:lnTo>
                                <a:pt x="2973188" y="485008"/>
                              </a:lnTo>
                              <a:lnTo>
                                <a:pt x="2955380" y="527121"/>
                              </a:lnTo>
                              <a:lnTo>
                                <a:pt x="2934739" y="567649"/>
                              </a:lnTo>
                              <a:lnTo>
                                <a:pt x="2911390" y="606466"/>
                              </a:lnTo>
                              <a:lnTo>
                                <a:pt x="2885456" y="643448"/>
                              </a:lnTo>
                              <a:lnTo>
                                <a:pt x="2857064" y="678469"/>
                              </a:lnTo>
                              <a:lnTo>
                                <a:pt x="2826337" y="711406"/>
                              </a:lnTo>
                              <a:lnTo>
                                <a:pt x="2793400" y="742133"/>
                              </a:lnTo>
                              <a:lnTo>
                                <a:pt x="2758379" y="770525"/>
                              </a:lnTo>
                              <a:lnTo>
                                <a:pt x="2721397" y="796458"/>
                              </a:lnTo>
                              <a:lnTo>
                                <a:pt x="2682580" y="819808"/>
                              </a:lnTo>
                              <a:lnTo>
                                <a:pt x="2642053" y="840449"/>
                              </a:lnTo>
                              <a:lnTo>
                                <a:pt x="2599939" y="858256"/>
                              </a:lnTo>
                              <a:lnTo>
                                <a:pt x="2556364" y="873106"/>
                              </a:lnTo>
                              <a:lnTo>
                                <a:pt x="2511453" y="884873"/>
                              </a:lnTo>
                              <a:lnTo>
                                <a:pt x="2465329" y="893432"/>
                              </a:lnTo>
                              <a:lnTo>
                                <a:pt x="2418119" y="898659"/>
                              </a:lnTo>
                              <a:lnTo>
                                <a:pt x="2369947" y="900429"/>
                              </a:lnTo>
                              <a:lnTo>
                                <a:pt x="0" y="900429"/>
                              </a:lnTo>
                            </a:path>
                          </a:pathLst>
                        </a:custGeom>
                        <a:ln w="10795">
                          <a:solidFill>
                            <a:srgbClr val="2E528F"/>
                          </a:solidFill>
                          <a:prstDash val="solid"/>
                        </a:ln>
                      </wps:spPr>
                      <wps:bodyPr wrap="square" lIns="0" tIns="0" rIns="0" bIns="0" rtlCol="0">
                        <a:noAutofit/>
                      </wps:bodyPr>
                    </wps:wsp>
                    <wps:wsp>
                      <wps:cNvPr id="159" name="Graphic 159"/>
                      <wps:cNvSpPr/>
                      <wps:spPr>
                        <a:xfrm>
                          <a:off x="5397" y="698057"/>
                          <a:ext cx="7560945" cy="45720"/>
                        </a:xfrm>
                        <a:custGeom>
                          <a:avLst/>
                          <a:gdLst/>
                          <a:ahLst/>
                          <a:cxnLst/>
                          <a:rect l="l" t="t" r="r" b="b"/>
                          <a:pathLst>
                            <a:path w="7560945" h="45720">
                              <a:moveTo>
                                <a:pt x="0" y="0"/>
                              </a:moveTo>
                              <a:lnTo>
                                <a:pt x="0" y="45717"/>
                              </a:lnTo>
                              <a:lnTo>
                                <a:pt x="7560563" y="45717"/>
                              </a:lnTo>
                              <a:lnTo>
                                <a:pt x="7560563" y="0"/>
                              </a:lnTo>
                              <a:lnTo>
                                <a:pt x="0" y="0"/>
                              </a:lnTo>
                              <a:close/>
                            </a:path>
                          </a:pathLst>
                        </a:custGeom>
                        <a:solidFill>
                          <a:srgbClr val="FFFFFF"/>
                        </a:solidFill>
                      </wps:spPr>
                      <wps:bodyPr wrap="square" lIns="0" tIns="0" rIns="0" bIns="0" rtlCol="0">
                        <a:noAutofit/>
                      </wps:bodyPr>
                    </wps:wsp>
                    <wps:wsp>
                      <wps:cNvPr id="160" name="Graphic 160"/>
                      <wps:cNvSpPr/>
                      <wps:spPr>
                        <a:xfrm>
                          <a:off x="5397" y="5397"/>
                          <a:ext cx="7560945" cy="692785"/>
                        </a:xfrm>
                        <a:custGeom>
                          <a:avLst/>
                          <a:gdLst/>
                          <a:ahLst/>
                          <a:cxnLst/>
                          <a:rect l="l" t="t" r="r" b="b"/>
                          <a:pathLst>
                            <a:path w="7560945" h="692785">
                              <a:moveTo>
                                <a:pt x="7560564" y="0"/>
                              </a:moveTo>
                              <a:lnTo>
                                <a:pt x="0" y="0"/>
                              </a:lnTo>
                              <a:lnTo>
                                <a:pt x="0" y="692657"/>
                              </a:lnTo>
                              <a:lnTo>
                                <a:pt x="7560564" y="692657"/>
                              </a:lnTo>
                              <a:lnTo>
                                <a:pt x="7560564" y="0"/>
                              </a:lnTo>
                              <a:close/>
                            </a:path>
                          </a:pathLst>
                        </a:custGeom>
                        <a:solidFill>
                          <a:srgbClr val="007CC5"/>
                        </a:solidFill>
                      </wps:spPr>
                      <wps:bodyPr wrap="square" lIns="0" tIns="0" rIns="0" bIns="0" rtlCol="0">
                        <a:noAutofit/>
                      </wps:bodyPr>
                    </wps:wsp>
                    <wps:wsp>
                      <wps:cNvPr id="161" name="Graphic 161"/>
                      <wps:cNvSpPr/>
                      <wps:spPr>
                        <a:xfrm>
                          <a:off x="5131879" y="5397"/>
                          <a:ext cx="2434590" cy="692150"/>
                        </a:xfrm>
                        <a:custGeom>
                          <a:avLst/>
                          <a:gdLst/>
                          <a:ahLst/>
                          <a:cxnLst/>
                          <a:rect l="l" t="t" r="r" b="b"/>
                          <a:pathLst>
                            <a:path w="2434590" h="692150">
                              <a:moveTo>
                                <a:pt x="2434082" y="0"/>
                              </a:moveTo>
                              <a:lnTo>
                                <a:pt x="601967" y="0"/>
                              </a:lnTo>
                              <a:lnTo>
                                <a:pt x="0" y="691895"/>
                              </a:lnTo>
                              <a:lnTo>
                                <a:pt x="2434082" y="691895"/>
                              </a:lnTo>
                              <a:lnTo>
                                <a:pt x="2434082" y="0"/>
                              </a:lnTo>
                              <a:close/>
                            </a:path>
                          </a:pathLst>
                        </a:custGeom>
                        <a:solidFill>
                          <a:srgbClr val="0066AD"/>
                        </a:solidFill>
                      </wps:spPr>
                      <wps:bodyPr wrap="square" lIns="0" tIns="0" rIns="0" bIns="0" rtlCol="0">
                        <a:noAutofit/>
                      </wps:bodyPr>
                    </wps:wsp>
                    <wps:wsp>
                      <wps:cNvPr id="162" name="Graphic 162"/>
                      <wps:cNvSpPr/>
                      <wps:spPr>
                        <a:xfrm>
                          <a:off x="5131879" y="5397"/>
                          <a:ext cx="2434590" cy="692150"/>
                        </a:xfrm>
                        <a:custGeom>
                          <a:avLst/>
                          <a:gdLst/>
                          <a:ahLst/>
                          <a:cxnLst/>
                          <a:rect l="l" t="t" r="r" b="b"/>
                          <a:pathLst>
                            <a:path w="2434590" h="692150">
                              <a:moveTo>
                                <a:pt x="0" y="691895"/>
                              </a:moveTo>
                              <a:lnTo>
                                <a:pt x="601967" y="0"/>
                              </a:lnTo>
                            </a:path>
                            <a:path w="2434590" h="692150">
                              <a:moveTo>
                                <a:pt x="2434082" y="691895"/>
                              </a:moveTo>
                              <a:lnTo>
                                <a:pt x="0" y="691895"/>
                              </a:lnTo>
                            </a:path>
                          </a:pathLst>
                        </a:custGeom>
                        <a:ln w="10795">
                          <a:solidFill>
                            <a:srgbClr val="2E528F"/>
                          </a:solidFill>
                          <a:prstDash val="solid"/>
                        </a:ln>
                      </wps:spPr>
                      <wps:bodyPr wrap="square" lIns="0" tIns="0" rIns="0" bIns="0" rtlCol="0">
                        <a:noAutofit/>
                      </wps:bodyPr>
                    </wps:wsp>
                    <wps:wsp>
                      <wps:cNvPr id="163" name="Graphic 163"/>
                      <wps:cNvSpPr/>
                      <wps:spPr>
                        <a:xfrm>
                          <a:off x="5665279" y="5397"/>
                          <a:ext cx="1901189" cy="692150"/>
                        </a:xfrm>
                        <a:custGeom>
                          <a:avLst/>
                          <a:gdLst/>
                          <a:ahLst/>
                          <a:cxnLst/>
                          <a:rect l="l" t="t" r="r" b="b"/>
                          <a:pathLst>
                            <a:path w="1901189" h="692150">
                              <a:moveTo>
                                <a:pt x="1900682" y="0"/>
                              </a:moveTo>
                              <a:lnTo>
                                <a:pt x="601967" y="0"/>
                              </a:lnTo>
                              <a:lnTo>
                                <a:pt x="0" y="691895"/>
                              </a:lnTo>
                              <a:lnTo>
                                <a:pt x="1900682" y="691895"/>
                              </a:lnTo>
                              <a:lnTo>
                                <a:pt x="1900682" y="0"/>
                              </a:lnTo>
                              <a:close/>
                            </a:path>
                          </a:pathLst>
                        </a:custGeom>
                        <a:solidFill>
                          <a:srgbClr val="0053A1"/>
                        </a:solidFill>
                      </wps:spPr>
                      <wps:bodyPr wrap="square" lIns="0" tIns="0" rIns="0" bIns="0" rtlCol="0">
                        <a:noAutofit/>
                      </wps:bodyPr>
                    </wps:wsp>
                    <wps:wsp>
                      <wps:cNvPr id="164" name="Graphic 164"/>
                      <wps:cNvSpPr/>
                      <wps:spPr>
                        <a:xfrm>
                          <a:off x="5665279" y="5397"/>
                          <a:ext cx="1901189" cy="692150"/>
                        </a:xfrm>
                        <a:custGeom>
                          <a:avLst/>
                          <a:gdLst/>
                          <a:ahLst/>
                          <a:cxnLst/>
                          <a:rect l="l" t="t" r="r" b="b"/>
                          <a:pathLst>
                            <a:path w="1901189" h="692150">
                              <a:moveTo>
                                <a:pt x="0" y="691895"/>
                              </a:moveTo>
                              <a:lnTo>
                                <a:pt x="601967" y="0"/>
                              </a:lnTo>
                            </a:path>
                            <a:path w="1901189" h="692150">
                              <a:moveTo>
                                <a:pt x="1900682" y="691895"/>
                              </a:moveTo>
                              <a:lnTo>
                                <a:pt x="0" y="691895"/>
                              </a:lnTo>
                            </a:path>
                          </a:pathLst>
                        </a:custGeom>
                        <a:ln w="10795">
                          <a:solidFill>
                            <a:srgbClr val="2E528F"/>
                          </a:solidFill>
                          <a:prstDash val="solid"/>
                        </a:ln>
                      </wps:spPr>
                      <wps:bodyPr wrap="square" lIns="0" tIns="0" rIns="0" bIns="0" rtlCol="0">
                        <a:noAutofit/>
                      </wps:bodyPr>
                    </wps:wsp>
                    <pic:pic xmlns:pic="http://schemas.openxmlformats.org/drawingml/2006/picture">
                      <pic:nvPicPr>
                        <pic:cNvPr id="165" name="Image 165"/>
                        <pic:cNvPicPr/>
                      </pic:nvPicPr>
                      <pic:blipFill>
                        <a:blip r:embed="rId1" cstate="print"/>
                        <a:stretch>
                          <a:fillRect/>
                        </a:stretch>
                      </pic:blipFill>
                      <pic:spPr>
                        <a:xfrm>
                          <a:off x="6709473" y="5397"/>
                          <a:ext cx="639330" cy="968501"/>
                        </a:xfrm>
                        <a:prstGeom prst="rect">
                          <a:avLst/>
                        </a:prstGeom>
                      </pic:spPr>
                    </pic:pic>
                  </wpg:wgp>
                </a:graphicData>
              </a:graphic>
            </wp:anchor>
          </w:drawing>
        </mc:Choice>
        <mc:Fallback>
          <w:pict>
            <v:group w14:anchorId="6014F30D" id="Group 156" o:spid="_x0000_s1026" style="position:absolute;margin-left:-.4pt;margin-top:-.4pt;width:595.75pt;height:76.7pt;z-index:-251654144;mso-wrap-distance-left:0;mso-wrap-distance-right:0;mso-position-horizontal-relative:page;mso-position-vertical-relative:page" coordsize="75660,9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">
              <v:shape id="Graphic 157" o:spid="_x0000_s1027" style="position:absolute;left:53;top:53;width:30157;height:9005;visibility:visible;mso-wrap-style:square;v-text-anchor:top" coordsize="3015615,900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" path="m3015361,l,,,900429r2369947,l2418119,898659r47210,-5227l2511453,884873r44911,-11767l2599939,858256r42114,-17807l2682580,819808r38817,-23350l2758379,770525r35021,-28392l2826337,711406r30727,-32937l2885456,643448r25934,-36982l2934739,567649r20641,-40528l2973188,485008r14849,-43575l2999804,396521r8559,-46123l3013590,303188r1771,-48173l3015361,xe" fillcolor="#404143" stroked="f">
                <v:path arrowok="t"/>
              </v:shape>
              <v:shape id="Graphic 158" o:spid="_x0000_s1028" style="position:absolute;left:53;top:53;width:30157;height:9005;visibility:visible;mso-wrap-style:square;v-text-anchor:top" coordsize="3015615,900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" path="m3015360,r,255015l3013590,303188r-5227,47210l2999804,396521r-11767,44912l2973188,485008r-17808,42113l2934739,567649r-23349,38817l2885456,643448r-28392,35021l2826337,711406r-32937,30727l2758379,770525r-36982,25933l2682580,819808r-40527,20641l2599939,858256r-43575,14850l2511453,884873r-46124,8559l2418119,898659r-48172,1770l,900429e" filled="f" strokecolor="#2e528f" strokeweight=".85pt">
                <v:path arrowok="t"/>
              </v:shape>
              <v:shape id="Graphic 159" o:spid="_x0000_s1029" style="position:absolute;left:53;top:6980;width:75610;height:457;visibility:visible;mso-wrap-style:square;v-text-anchor:top" coordsize="756094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" path="m,l,45717r7560563,l7560563,,,xe" stroked="f">
                <v:path arrowok="t"/>
              </v:shape>
              <v:shape id="Graphic 160" o:spid="_x0000_s1030" style="position:absolute;left:53;top:53;width:75610;height:6928;visibility:visible;mso-wrap-style:square;v-text-anchor:top" coordsize="7560945,692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" path="m7560564,l,,,692657r7560564,l7560564,xe" fillcolor="#007cc5" stroked="f">
                <v:path arrowok="t"/>
              </v:shape>
              <v:shape id="Graphic 161" o:spid="_x0000_s1031" style="position:absolute;left:51318;top:53;width:24346;height:6922;visibility:visible;mso-wrap-style:square;v-text-anchor:top" coordsize="2434590,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" path="m2434082,l601967,,,691895r2434082,l2434082,xe" fillcolor="#0066ad" stroked="f">
                <v:path arrowok="t"/>
              </v:shape>
              <v:shape id="Graphic 162" o:spid="_x0000_s1032" style="position:absolute;left:51318;top:53;width:24346;height:6922;visibility:visible;mso-wrap-style:square;v-text-anchor:top" coordsize="2434590,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" path="m,691895l601967,em2434082,691895l,691895e" filled="f" strokecolor="#2e528f" strokeweight=".85pt">
                <v:path arrowok="t"/>
              </v:shape>
              <v:shape id="Graphic 163" o:spid="_x0000_s1033" style="position:absolute;left:56652;top:53;width:19012;height:6922;visibility:visible;mso-wrap-style:square;v-text-anchor:top" coordsize="1901189,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" path="m1900682,l601967,,,691895r1900682,l1900682,xe" fillcolor="#0053a1" stroked="f">
                <v:path arrowok="t"/>
              </v:shape>
              <v:shape id="Graphic 164" o:spid="_x0000_s1034" style="position:absolute;left:56652;top:53;width:19012;height:6922;visibility:visible;mso-wrap-style:square;v-text-anchor:top" coordsize="1901189,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" path="m,691895l601967,em1900682,691895l,691895e" filled="f" strokecolor="#2e528f" strokeweight=".85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65" o:spid="_x0000_s1035" type="#_x0000_t75" style="position:absolute;left:67094;top:53;width:6394;height:9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">
                <v:imagedata r:id="rId2" o:title=""/>
              </v:shape>
              <w10:wrap anchorx="page" anchory="page"/>
            </v:group>
          </w:pict>
        </mc:Fallback>
      </mc:AlternateContent>
    </w:r>
    <w:r w:rsidRPr="005D1D8D">
      <w:rPr>
        <w:noProof/>
      </w:rPr>
      <mc:AlternateContent>
        <mc:Choice Requires="wps">
          <w:drawing>
            <wp:anchor distT="0" distB="0" distL="0" distR="0" simplePos="0" relativeHeight="251664384" behindDoc="1" locked="0" layoutInCell="1" allowOverlap="1" wp14:anchorId="7AC23DE2" wp14:editId="043CFE34">
              <wp:simplePos x="0" y="0"/>
              <wp:positionH relativeFrom="page">
                <wp:posOffset>2015490</wp:posOffset>
              </wp:positionH>
              <wp:positionV relativeFrom="page">
                <wp:posOffset>1271905</wp:posOffset>
              </wp:positionV>
              <wp:extent cx="3569970" cy="364490"/>
              <wp:effectExtent l="0" t="0" r="0" b="0"/>
              <wp:wrapNone/>
              <wp:docPr id="166" name="Textbox 166"/>
              <wp:cNvGraphicFramePr/>
              <a:graphic xmlns:a="http://schemas.openxmlformats.org/drawingml/2006/main">
                <a:graphicData uri="http://schemas.microsoft.com/office/word/2010/wordprocessingShape">
                  <wps:wsp>
                    <wps:cNvSpPr txBox="1"/>
                    <wps:spPr>
                      <a:xfrm>
                        <a:off x="0" y="0"/>
                        <a:ext cx="3569970" cy="364490"/>
                      </a:xfrm>
                      <a:prstGeom prst="rect">
                        <a:avLst/>
                      </a:prstGeom>
                    </wps:spPr>
                    <wps:txbx>
                      <w:txbxContent>
                        <w:p w14:paraId="60D31DF8" w14:textId="77777777" w:rsidR="00A92CEB" w:rsidRPr="005D1D8D" w:rsidRDefault="00AC2904">
                          <w:pPr>
                            <w:spacing w:before="19"/>
                            <w:ind w:left="20"/>
                            <w:rPr>
                              <w:rFonts w:ascii="Verdana"/>
                              <w:b/>
                              <w:sz w:val="44"/>
                            </w:rPr>
                          </w:pPr>
                          <w:r w:rsidRPr="005D1D8D">
                            <w:rPr>
                              <w:rFonts w:ascii="Verdana"/>
                              <w:b/>
                              <w:color w:val="FFFFFF"/>
                              <w:sz w:val="44"/>
                            </w:rPr>
                            <w:t>Software</w:t>
                          </w:r>
                          <w:r w:rsidRPr="005D1D8D">
                            <w:rPr>
                              <w:rFonts w:ascii="Verdana"/>
                              <w:b/>
                              <w:color w:val="FFFFFF"/>
                              <w:spacing w:val="-21"/>
                              <w:sz w:val="44"/>
                            </w:rPr>
                            <w:t xml:space="preserve"> </w:t>
                          </w:r>
                          <w:r w:rsidRPr="005D1D8D">
                            <w:rPr>
                              <w:rFonts w:ascii="Verdana"/>
                              <w:b/>
                              <w:color w:val="FFFFFF"/>
                              <w:spacing w:val="-2"/>
                              <w:sz w:val="44"/>
                            </w:rPr>
                            <w:t>Requirement</w:t>
                          </w:r>
                        </w:p>
                      </w:txbxContent>
                    </wps:txbx>
                    <wps:bodyPr wrap="square" lIns="0" tIns="0" rIns="0" bIns="0" rtlCol="0">
                      <a:noAutofit/>
                    </wps:bodyPr>
                  </wps:wsp>
                </a:graphicData>
              </a:graphic>
            </wp:anchor>
          </w:drawing>
        </mc:Choice>
        <mc:Fallback>
          <w:pict>
            <v:shapetype w14:anchorId="7AC23DE2" id="_x0000_t202" coordsize="21600,21600" o:spt="202" path="m,l,21600r21600,l21600,xe">
              <v:stroke joinstyle="miter"/>
              <v:path gradientshapeok="t" o:connecttype="rect"/>
            </v:shapetype>
            <v:shape id="Textbox 166" o:spid="_x0000_s1045" type="#_x0000_t202" style="position:absolute;margin-left:158.7pt;margin-top:100.15pt;width:281.1pt;height:28.7pt;z-index:-251652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" filled="f" stroked="f">
              <v:textbox inset="0,0,0,0">
                <w:txbxContent>
                  <w:p w14:paraId="60D31DF8" w14:textId="77777777" w:rsidR="00A92CEB" w:rsidRPr="005D1D8D" w:rsidRDefault="00AC2904">
                    <w:pPr>
                      <w:spacing w:before="19"/>
                      <w:ind w:left="20"/>
                      <w:rPr>
                        <w:rFonts w:ascii="Verdana"/>
                        <w:b/>
                        <w:sz w:val="44"/>
                      </w:rPr>
                    </w:pPr>
                    <w:r w:rsidRPr="005D1D8D">
                      <w:rPr>
                        <w:rFonts w:ascii="Verdana"/>
                        <w:b/>
                        <w:color w:val="FFFFFF"/>
                        <w:sz w:val="44"/>
                      </w:rPr>
                      <w:t>Software</w:t>
                    </w:r>
                    <w:r w:rsidRPr="005D1D8D">
                      <w:rPr>
                        <w:rFonts w:ascii="Verdana"/>
                        <w:b/>
                        <w:color w:val="FFFFFF"/>
                        <w:spacing w:val="-21"/>
                        <w:sz w:val="44"/>
                      </w:rPr>
                      <w:t xml:space="preserve"> </w:t>
                    </w:r>
                    <w:r w:rsidRPr="005D1D8D">
                      <w:rPr>
                        <w:rFonts w:ascii="Verdana"/>
                        <w:b/>
                        <w:color w:val="FFFFFF"/>
                        <w:spacing w:val="-2"/>
                        <w:sz w:val="44"/>
                      </w:rPr>
                      <w:t>Requirement</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9DA37B" w14:textId="77777777" w:rsidR="00A92CEB" w:rsidRPr="005D1D8D" w:rsidRDefault="00AC2904">
    <w:pPr>
      <w:pStyle w:val="BodyText"/>
      <w:spacing w:line="14" w:lineRule="auto"/>
      <w:rPr>
        <w:sz w:val="20"/>
      </w:rPr>
    </w:pPr>
    <w:r w:rsidRPr="005D1D8D">
      <w:rPr>
        <w:noProof/>
      </w:rPr>
      <mc:AlternateContent>
        <mc:Choice Requires="wpg">
          <w:drawing>
            <wp:anchor distT="0" distB="0" distL="0" distR="0" simplePos="0" relativeHeight="251658240" behindDoc="1" locked="0" layoutInCell="1" allowOverlap="1" wp14:anchorId="18043D8C" wp14:editId="2D8FEE51">
              <wp:simplePos x="0" y="0"/>
              <wp:positionH relativeFrom="page">
                <wp:posOffset>-5080</wp:posOffset>
              </wp:positionH>
              <wp:positionV relativeFrom="page">
                <wp:posOffset>-5080</wp:posOffset>
              </wp:positionV>
              <wp:extent cx="7566025" cy="974090"/>
              <wp:effectExtent l="0" t="0" r="0" b="0"/>
              <wp:wrapNone/>
              <wp:docPr id="179" name="Group 179"/>
              <wp:cNvGraphicFramePr/>
              <a:graphic xmlns:a="http://schemas.openxmlformats.org/drawingml/2006/main">
                <a:graphicData uri="http://schemas.microsoft.com/office/word/2010/wordprocessingGroup">
                  <wpg:wgp>
                    <wpg:cNvGrpSpPr/>
                    <wpg:grpSpPr>
                      <a:xfrm>
                        <a:off x="0" y="0"/>
                        <a:ext cx="7566025" cy="974090"/>
                        <a:chOff x="0" y="0"/>
                        <a:chExt cx="7566025" cy="974090"/>
                      </a:xfrm>
                    </wpg:grpSpPr>
                    <wps:wsp>
                      <wps:cNvPr id="180" name="Graphic 180"/>
                      <wps:cNvSpPr/>
                      <wps:spPr>
                        <a:xfrm>
                          <a:off x="5397" y="5397"/>
                          <a:ext cx="3015615" cy="900430"/>
                        </a:xfrm>
                        <a:custGeom>
                          <a:avLst/>
                          <a:gdLst/>
                          <a:ahLst/>
                          <a:cxnLst/>
                          <a:rect l="l" t="t" r="r" b="b"/>
                          <a:pathLst>
                            <a:path w="3015615" h="900430">
                              <a:moveTo>
                                <a:pt x="3015361" y="0"/>
                              </a:moveTo>
                              <a:lnTo>
                                <a:pt x="0" y="0"/>
                              </a:lnTo>
                              <a:lnTo>
                                <a:pt x="0" y="900429"/>
                              </a:lnTo>
                              <a:lnTo>
                                <a:pt x="2369947" y="900429"/>
                              </a:lnTo>
                              <a:lnTo>
                                <a:pt x="2418119" y="898659"/>
                              </a:lnTo>
                              <a:lnTo>
                                <a:pt x="2465329" y="893432"/>
                              </a:lnTo>
                              <a:lnTo>
                                <a:pt x="2511453" y="884873"/>
                              </a:lnTo>
                              <a:lnTo>
                                <a:pt x="2556364" y="873106"/>
                              </a:lnTo>
                              <a:lnTo>
                                <a:pt x="2599939" y="858256"/>
                              </a:lnTo>
                              <a:lnTo>
                                <a:pt x="2642053" y="840449"/>
                              </a:lnTo>
                              <a:lnTo>
                                <a:pt x="2682580" y="819808"/>
                              </a:lnTo>
                              <a:lnTo>
                                <a:pt x="2721397" y="796458"/>
                              </a:lnTo>
                              <a:lnTo>
                                <a:pt x="2758379" y="770525"/>
                              </a:lnTo>
                              <a:lnTo>
                                <a:pt x="2793400" y="742133"/>
                              </a:lnTo>
                              <a:lnTo>
                                <a:pt x="2826337" y="711406"/>
                              </a:lnTo>
                              <a:lnTo>
                                <a:pt x="2857064" y="678469"/>
                              </a:lnTo>
                              <a:lnTo>
                                <a:pt x="2885456" y="643448"/>
                              </a:lnTo>
                              <a:lnTo>
                                <a:pt x="2911390" y="606466"/>
                              </a:lnTo>
                              <a:lnTo>
                                <a:pt x="2934739" y="567649"/>
                              </a:lnTo>
                              <a:lnTo>
                                <a:pt x="2955380" y="527121"/>
                              </a:lnTo>
                              <a:lnTo>
                                <a:pt x="2973188" y="485008"/>
                              </a:lnTo>
                              <a:lnTo>
                                <a:pt x="2988037" y="441433"/>
                              </a:lnTo>
                              <a:lnTo>
                                <a:pt x="2999804" y="396521"/>
                              </a:lnTo>
                              <a:lnTo>
                                <a:pt x="3008363" y="350398"/>
                              </a:lnTo>
                              <a:lnTo>
                                <a:pt x="3013590" y="303188"/>
                              </a:lnTo>
                              <a:lnTo>
                                <a:pt x="3015361" y="255015"/>
                              </a:lnTo>
                              <a:lnTo>
                                <a:pt x="3015361" y="0"/>
                              </a:lnTo>
                              <a:close/>
                            </a:path>
                          </a:pathLst>
                        </a:custGeom>
                        <a:solidFill>
                          <a:srgbClr val="404143"/>
                        </a:solidFill>
                      </wps:spPr>
                      <wps:bodyPr wrap="square" lIns="0" tIns="0" rIns="0" bIns="0" rtlCol="0">
                        <a:noAutofit/>
                      </wps:bodyPr>
                    </wps:wsp>
                    <wps:wsp>
                      <wps:cNvPr id="181" name="Graphic 181"/>
                      <wps:cNvSpPr/>
                      <wps:spPr>
                        <a:xfrm>
                          <a:off x="5397" y="5397"/>
                          <a:ext cx="3015615" cy="900430"/>
                        </a:xfrm>
                        <a:custGeom>
                          <a:avLst/>
                          <a:gdLst/>
                          <a:ahLst/>
                          <a:cxnLst/>
                          <a:rect l="l" t="t" r="r" b="b"/>
                          <a:pathLst>
                            <a:path w="3015615" h="900430">
                              <a:moveTo>
                                <a:pt x="3015360" y="0"/>
                              </a:moveTo>
                              <a:lnTo>
                                <a:pt x="3015360" y="255015"/>
                              </a:lnTo>
                              <a:lnTo>
                                <a:pt x="3013590" y="303188"/>
                              </a:lnTo>
                              <a:lnTo>
                                <a:pt x="3008363" y="350398"/>
                              </a:lnTo>
                              <a:lnTo>
                                <a:pt x="2999804" y="396521"/>
                              </a:lnTo>
                              <a:lnTo>
                                <a:pt x="2988037" y="441433"/>
                              </a:lnTo>
                              <a:lnTo>
                                <a:pt x="2973188" y="485008"/>
                              </a:lnTo>
                              <a:lnTo>
                                <a:pt x="2955380" y="527121"/>
                              </a:lnTo>
                              <a:lnTo>
                                <a:pt x="2934739" y="567649"/>
                              </a:lnTo>
                              <a:lnTo>
                                <a:pt x="2911390" y="606466"/>
                              </a:lnTo>
                              <a:lnTo>
                                <a:pt x="2885456" y="643448"/>
                              </a:lnTo>
                              <a:lnTo>
                                <a:pt x="2857064" y="678469"/>
                              </a:lnTo>
                              <a:lnTo>
                                <a:pt x="2826337" y="711406"/>
                              </a:lnTo>
                              <a:lnTo>
                                <a:pt x="2793400" y="742133"/>
                              </a:lnTo>
                              <a:lnTo>
                                <a:pt x="2758379" y="770525"/>
                              </a:lnTo>
                              <a:lnTo>
                                <a:pt x="2721397" y="796458"/>
                              </a:lnTo>
                              <a:lnTo>
                                <a:pt x="2682580" y="819808"/>
                              </a:lnTo>
                              <a:lnTo>
                                <a:pt x="2642053" y="840449"/>
                              </a:lnTo>
                              <a:lnTo>
                                <a:pt x="2599939" y="858256"/>
                              </a:lnTo>
                              <a:lnTo>
                                <a:pt x="2556364" y="873106"/>
                              </a:lnTo>
                              <a:lnTo>
                                <a:pt x="2511453" y="884873"/>
                              </a:lnTo>
                              <a:lnTo>
                                <a:pt x="2465329" y="893432"/>
                              </a:lnTo>
                              <a:lnTo>
                                <a:pt x="2418119" y="898659"/>
                              </a:lnTo>
                              <a:lnTo>
                                <a:pt x="2369947" y="900429"/>
                              </a:lnTo>
                              <a:lnTo>
                                <a:pt x="0" y="900429"/>
                              </a:lnTo>
                            </a:path>
                          </a:pathLst>
                        </a:custGeom>
                        <a:ln w="10795">
                          <a:solidFill>
                            <a:srgbClr val="2E528F"/>
                          </a:solidFill>
                          <a:prstDash val="solid"/>
                        </a:ln>
                      </wps:spPr>
                      <wps:bodyPr wrap="square" lIns="0" tIns="0" rIns="0" bIns="0" rtlCol="0">
                        <a:noAutofit/>
                      </wps:bodyPr>
                    </wps:wsp>
                    <wps:wsp>
                      <wps:cNvPr id="182" name="Graphic 182"/>
                      <wps:cNvSpPr/>
                      <wps:spPr>
                        <a:xfrm>
                          <a:off x="5397" y="698057"/>
                          <a:ext cx="7560945" cy="45720"/>
                        </a:xfrm>
                        <a:custGeom>
                          <a:avLst/>
                          <a:gdLst/>
                          <a:ahLst/>
                          <a:cxnLst/>
                          <a:rect l="l" t="t" r="r" b="b"/>
                          <a:pathLst>
                            <a:path w="7560945" h="45720">
                              <a:moveTo>
                                <a:pt x="0" y="0"/>
                              </a:moveTo>
                              <a:lnTo>
                                <a:pt x="0" y="45717"/>
                              </a:lnTo>
                              <a:lnTo>
                                <a:pt x="7560563" y="45717"/>
                              </a:lnTo>
                              <a:lnTo>
                                <a:pt x="7560563" y="0"/>
                              </a:lnTo>
                              <a:lnTo>
                                <a:pt x="0" y="0"/>
                              </a:lnTo>
                              <a:close/>
                            </a:path>
                          </a:pathLst>
                        </a:custGeom>
                        <a:solidFill>
                          <a:srgbClr val="FFFFFF"/>
                        </a:solidFill>
                      </wps:spPr>
                      <wps:bodyPr wrap="square" lIns="0" tIns="0" rIns="0" bIns="0" rtlCol="0">
                        <a:noAutofit/>
                      </wps:bodyPr>
                    </wps:wsp>
                    <wps:wsp>
                      <wps:cNvPr id="183" name="Graphic 183"/>
                      <wps:cNvSpPr/>
                      <wps:spPr>
                        <a:xfrm>
                          <a:off x="5397" y="5397"/>
                          <a:ext cx="7560945" cy="692785"/>
                        </a:xfrm>
                        <a:custGeom>
                          <a:avLst/>
                          <a:gdLst/>
                          <a:ahLst/>
                          <a:cxnLst/>
                          <a:rect l="l" t="t" r="r" b="b"/>
                          <a:pathLst>
                            <a:path w="7560945" h="692785">
                              <a:moveTo>
                                <a:pt x="7560564" y="0"/>
                              </a:moveTo>
                              <a:lnTo>
                                <a:pt x="0" y="0"/>
                              </a:lnTo>
                              <a:lnTo>
                                <a:pt x="0" y="692657"/>
                              </a:lnTo>
                              <a:lnTo>
                                <a:pt x="7560564" y="692657"/>
                              </a:lnTo>
                              <a:lnTo>
                                <a:pt x="7560564" y="0"/>
                              </a:lnTo>
                              <a:close/>
                            </a:path>
                          </a:pathLst>
                        </a:custGeom>
                        <a:solidFill>
                          <a:srgbClr val="007CC5"/>
                        </a:solidFill>
                      </wps:spPr>
                      <wps:bodyPr wrap="square" lIns="0" tIns="0" rIns="0" bIns="0" rtlCol="0">
                        <a:noAutofit/>
                      </wps:bodyPr>
                    </wps:wsp>
                    <wps:wsp>
                      <wps:cNvPr id="184" name="Graphic 184"/>
                      <wps:cNvSpPr/>
                      <wps:spPr>
                        <a:xfrm>
                          <a:off x="5131879" y="5397"/>
                          <a:ext cx="2434590" cy="692150"/>
                        </a:xfrm>
                        <a:custGeom>
                          <a:avLst/>
                          <a:gdLst/>
                          <a:ahLst/>
                          <a:cxnLst/>
                          <a:rect l="l" t="t" r="r" b="b"/>
                          <a:pathLst>
                            <a:path w="2434590" h="692150">
                              <a:moveTo>
                                <a:pt x="2434082" y="0"/>
                              </a:moveTo>
                              <a:lnTo>
                                <a:pt x="601967" y="0"/>
                              </a:lnTo>
                              <a:lnTo>
                                <a:pt x="0" y="691895"/>
                              </a:lnTo>
                              <a:lnTo>
                                <a:pt x="2434082" y="691895"/>
                              </a:lnTo>
                              <a:lnTo>
                                <a:pt x="2434082" y="0"/>
                              </a:lnTo>
                              <a:close/>
                            </a:path>
                          </a:pathLst>
                        </a:custGeom>
                        <a:solidFill>
                          <a:srgbClr val="0066AD"/>
                        </a:solidFill>
                      </wps:spPr>
                      <wps:bodyPr wrap="square" lIns="0" tIns="0" rIns="0" bIns="0" rtlCol="0">
                        <a:noAutofit/>
                      </wps:bodyPr>
                    </wps:wsp>
                    <wps:wsp>
                      <wps:cNvPr id="185" name="Graphic 185"/>
                      <wps:cNvSpPr/>
                      <wps:spPr>
                        <a:xfrm>
                          <a:off x="5131879" y="5397"/>
                          <a:ext cx="2434590" cy="692150"/>
                        </a:xfrm>
                        <a:custGeom>
                          <a:avLst/>
                          <a:gdLst/>
                          <a:ahLst/>
                          <a:cxnLst/>
                          <a:rect l="l" t="t" r="r" b="b"/>
                          <a:pathLst>
                            <a:path w="2434590" h="692150">
                              <a:moveTo>
                                <a:pt x="0" y="691895"/>
                              </a:moveTo>
                              <a:lnTo>
                                <a:pt x="601967" y="0"/>
                              </a:lnTo>
                            </a:path>
                            <a:path w="2434590" h="692150">
                              <a:moveTo>
                                <a:pt x="2434082" y="691895"/>
                              </a:moveTo>
                              <a:lnTo>
                                <a:pt x="0" y="691895"/>
                              </a:lnTo>
                            </a:path>
                          </a:pathLst>
                        </a:custGeom>
                        <a:ln w="10795">
                          <a:solidFill>
                            <a:srgbClr val="2E528F"/>
                          </a:solidFill>
                          <a:prstDash val="solid"/>
                        </a:ln>
                      </wps:spPr>
                      <wps:bodyPr wrap="square" lIns="0" tIns="0" rIns="0" bIns="0" rtlCol="0">
                        <a:noAutofit/>
                      </wps:bodyPr>
                    </wps:wsp>
                    <wps:wsp>
                      <wps:cNvPr id="186" name="Graphic 186"/>
                      <wps:cNvSpPr/>
                      <wps:spPr>
                        <a:xfrm>
                          <a:off x="5665279" y="5397"/>
                          <a:ext cx="1901189" cy="692150"/>
                        </a:xfrm>
                        <a:custGeom>
                          <a:avLst/>
                          <a:gdLst/>
                          <a:ahLst/>
                          <a:cxnLst/>
                          <a:rect l="l" t="t" r="r" b="b"/>
                          <a:pathLst>
                            <a:path w="1901189" h="692150">
                              <a:moveTo>
                                <a:pt x="1900682" y="0"/>
                              </a:moveTo>
                              <a:lnTo>
                                <a:pt x="601967" y="0"/>
                              </a:lnTo>
                              <a:lnTo>
                                <a:pt x="0" y="691895"/>
                              </a:lnTo>
                              <a:lnTo>
                                <a:pt x="1900682" y="691895"/>
                              </a:lnTo>
                              <a:lnTo>
                                <a:pt x="1900682" y="0"/>
                              </a:lnTo>
                              <a:close/>
                            </a:path>
                          </a:pathLst>
                        </a:custGeom>
                        <a:solidFill>
                          <a:srgbClr val="0053A1"/>
                        </a:solidFill>
                      </wps:spPr>
                      <wps:bodyPr wrap="square" lIns="0" tIns="0" rIns="0" bIns="0" rtlCol="0">
                        <a:noAutofit/>
                      </wps:bodyPr>
                    </wps:wsp>
                    <wps:wsp>
                      <wps:cNvPr id="187" name="Graphic 187"/>
                      <wps:cNvSpPr/>
                      <wps:spPr>
                        <a:xfrm>
                          <a:off x="5665279" y="5397"/>
                          <a:ext cx="1901189" cy="692150"/>
                        </a:xfrm>
                        <a:custGeom>
                          <a:avLst/>
                          <a:gdLst/>
                          <a:ahLst/>
                          <a:cxnLst/>
                          <a:rect l="l" t="t" r="r" b="b"/>
                          <a:pathLst>
                            <a:path w="1901189" h="692150">
                              <a:moveTo>
                                <a:pt x="0" y="691895"/>
                              </a:moveTo>
                              <a:lnTo>
                                <a:pt x="601967" y="0"/>
                              </a:lnTo>
                            </a:path>
                            <a:path w="1901189" h="692150">
                              <a:moveTo>
                                <a:pt x="1900682" y="691895"/>
                              </a:moveTo>
                              <a:lnTo>
                                <a:pt x="0" y="691895"/>
                              </a:lnTo>
                            </a:path>
                          </a:pathLst>
                        </a:custGeom>
                        <a:ln w="10795">
                          <a:solidFill>
                            <a:srgbClr val="2E528F"/>
                          </a:solidFill>
                          <a:prstDash val="solid"/>
                        </a:ln>
                      </wps:spPr>
                      <wps:bodyPr wrap="square" lIns="0" tIns="0" rIns="0" bIns="0" rtlCol="0">
                        <a:noAutofit/>
                      </wps:bodyPr>
                    </wps:wsp>
                    <pic:pic xmlns:pic="http://schemas.openxmlformats.org/drawingml/2006/picture">
                      <pic:nvPicPr>
                        <pic:cNvPr id="188" name="Image 188"/>
                        <pic:cNvPicPr/>
                      </pic:nvPicPr>
                      <pic:blipFill>
                        <a:blip r:embed="rId1" cstate="print"/>
                        <a:stretch>
                          <a:fillRect/>
                        </a:stretch>
                      </pic:blipFill>
                      <pic:spPr>
                        <a:xfrm>
                          <a:off x="6709473" y="5397"/>
                          <a:ext cx="639330" cy="968501"/>
                        </a:xfrm>
                        <a:prstGeom prst="rect">
                          <a:avLst/>
                        </a:prstGeom>
                      </pic:spPr>
                    </pic:pic>
                  </wpg:wgp>
                </a:graphicData>
              </a:graphic>
            </wp:anchor>
          </w:drawing>
        </mc:Choice>
        <mc:Fallback>
          <w:pict>
            <v:group w14:anchorId="0847219A" id="Group 179" o:spid="_x0000_s1026" style="position:absolute;margin-left:-.4pt;margin-top:-.4pt;width:595.75pt;height:76.7pt;z-index:-251658240;mso-wrap-distance-left:0;mso-wrap-distance-right:0;mso-position-horizontal-relative:page;mso-position-vertical-relative:page" coordsize="75660,9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">
              <v:shape id="Graphic 180" o:spid="_x0000_s1027" style="position:absolute;left:53;top:53;width:30157;height:9005;visibility:visible;mso-wrap-style:square;v-text-anchor:top" coordsize="3015615,900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" path="m3015361,l,,,900429r2369947,l2418119,898659r47210,-5227l2511453,884873r44911,-11767l2599939,858256r42114,-17807l2682580,819808r38817,-23350l2758379,770525r35021,-28392l2826337,711406r30727,-32937l2885456,643448r25934,-36982l2934739,567649r20641,-40528l2973188,485008r14849,-43575l2999804,396521r8559,-46123l3013590,303188r1771,-48173l3015361,xe" fillcolor="#404143" stroked="f">
                <v:path arrowok="t"/>
              </v:shape>
              <v:shape id="Graphic 181" o:spid="_x0000_s1028" style="position:absolute;left:53;top:53;width:30157;height:9005;visibility:visible;mso-wrap-style:square;v-text-anchor:top" coordsize="3015615,900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" path="m3015360,r,255015l3013590,303188r-5227,47210l2999804,396521r-11767,44912l2973188,485008r-17808,42113l2934739,567649r-23349,38817l2885456,643448r-28392,35021l2826337,711406r-32937,30727l2758379,770525r-36982,25933l2682580,819808r-40527,20641l2599939,858256r-43575,14850l2511453,884873r-46124,8559l2418119,898659r-48172,1770l,900429e" filled="f" strokecolor="#2e528f" strokeweight=".85pt">
                <v:path arrowok="t"/>
              </v:shape>
              <v:shape id="Graphic 182" o:spid="_x0000_s1029" style="position:absolute;left:53;top:6980;width:75610;height:457;visibility:visible;mso-wrap-style:square;v-text-anchor:top" coordsize="756094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" path="m,l,45717r7560563,l7560563,,,xe" stroked="f">
                <v:path arrowok="t"/>
              </v:shape>
              <v:shape id="Graphic 183" o:spid="_x0000_s1030" style="position:absolute;left:53;top:53;width:75610;height:6928;visibility:visible;mso-wrap-style:square;v-text-anchor:top" coordsize="7560945,692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" path="m7560564,l,,,692657r7560564,l7560564,xe" fillcolor="#007cc5" stroked="f">
                <v:path arrowok="t"/>
              </v:shape>
              <v:shape id="Graphic 184" o:spid="_x0000_s1031" style="position:absolute;left:51318;top:53;width:24346;height:6922;visibility:visible;mso-wrap-style:square;v-text-anchor:top" coordsize="2434590,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" path="m2434082,l601967,,,691895r2434082,l2434082,xe" fillcolor="#0066ad" stroked="f">
                <v:path arrowok="t"/>
              </v:shape>
              <v:shape id="Graphic 185" o:spid="_x0000_s1032" style="position:absolute;left:51318;top:53;width:24346;height:6922;visibility:visible;mso-wrap-style:square;v-text-anchor:top" coordsize="2434590,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" path="m,691895l601967,em2434082,691895l,691895e" filled="f" strokecolor="#2e528f" strokeweight=".85pt">
                <v:path arrowok="t"/>
              </v:shape>
              <v:shape id="Graphic 186" o:spid="_x0000_s1033" style="position:absolute;left:56652;top:53;width:19012;height:6922;visibility:visible;mso-wrap-style:square;v-text-anchor:top" coordsize="1901189,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" path="m1900682,l601967,,,691895r1900682,l1900682,xe" fillcolor="#0053a1" stroked="f">
                <v:path arrowok="t"/>
              </v:shape>
              <v:shape id="Graphic 187" o:spid="_x0000_s1034" style="position:absolute;left:56652;top:53;width:19012;height:6922;visibility:visible;mso-wrap-style:square;v-text-anchor:top" coordsize="1901189,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" path="m,691895l601967,em1900682,691895l,691895e" filled="f" strokecolor="#2e528f" strokeweight=".85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88" o:spid="_x0000_s1035" type="#_x0000_t75" style="position:absolute;left:67094;top:53;width:6394;height:9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">
                <v:imagedata r:id="rId2" o:title=""/>
              </v:shape>
              <w10:wrap anchorx="page" anchory="page"/>
            </v:group>
          </w:pict>
        </mc:Fallback>
      </mc:AlternateContent>
    </w:r>
    <w:r w:rsidRPr="005D1D8D">
      <w:rPr>
        <w:noProof/>
      </w:rPr>
      <w:drawing>
        <wp:anchor distT="0" distB="0" distL="0" distR="0" simplePos="0" relativeHeight="251661312" behindDoc="1" locked="0" layoutInCell="1" allowOverlap="1" wp14:anchorId="78D9A9A1" wp14:editId="00A7AA0B">
          <wp:simplePos x="0" y="0"/>
          <wp:positionH relativeFrom="page">
            <wp:posOffset>650240</wp:posOffset>
          </wp:positionH>
          <wp:positionV relativeFrom="page">
            <wp:posOffset>1145540</wp:posOffset>
          </wp:positionV>
          <wp:extent cx="6297930" cy="554355"/>
          <wp:effectExtent l="0" t="0" r="0" b="0"/>
          <wp:wrapNone/>
          <wp:docPr id="189" name="Image 189"/>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3" cstate="print"/>
                  <a:stretch>
                    <a:fillRect/>
                  </a:stretch>
                </pic:blipFill>
                <pic:spPr>
                  <a:xfrm>
                    <a:off x="0" y="0"/>
                    <a:ext cx="6297959" cy="554388"/>
                  </a:xfrm>
                  <a:prstGeom prst="rect">
                    <a:avLst/>
                  </a:prstGeom>
                </pic:spPr>
              </pic:pic>
            </a:graphicData>
          </a:graphic>
        </wp:anchor>
      </w:drawing>
    </w:r>
    <w:r w:rsidRPr="005D1D8D">
      <w:rPr>
        <w:noProof/>
      </w:rPr>
      <mc:AlternateContent>
        <mc:Choice Requires="wps">
          <w:drawing>
            <wp:anchor distT="0" distB="0" distL="0" distR="0" simplePos="0" relativeHeight="251663360" behindDoc="1" locked="0" layoutInCell="1" allowOverlap="1" wp14:anchorId="272E1C1E" wp14:editId="31C8ED1B">
              <wp:simplePos x="0" y="0"/>
              <wp:positionH relativeFrom="page">
                <wp:posOffset>1628775</wp:posOffset>
              </wp:positionH>
              <wp:positionV relativeFrom="page">
                <wp:posOffset>1215390</wp:posOffset>
              </wp:positionV>
              <wp:extent cx="4340225" cy="364490"/>
              <wp:effectExtent l="0" t="0" r="0" b="0"/>
              <wp:wrapNone/>
              <wp:docPr id="190" name="Textbox 190"/>
              <wp:cNvGraphicFramePr/>
              <a:graphic xmlns:a="http://schemas.openxmlformats.org/drawingml/2006/main">
                <a:graphicData uri="http://schemas.microsoft.com/office/word/2010/wordprocessingShape">
                  <wps:wsp>
                    <wps:cNvSpPr txBox="1"/>
                    <wps:spPr>
                      <a:xfrm>
                        <a:off x="0" y="0"/>
                        <a:ext cx="4340225" cy="364490"/>
                      </a:xfrm>
                      <a:prstGeom prst="rect">
                        <a:avLst/>
                      </a:prstGeom>
                    </wps:spPr>
                    <wps:txbx>
                      <w:txbxContent>
                        <w:p w14:paraId="0F4E9CF5" w14:textId="77777777" w:rsidR="00A92CEB" w:rsidRPr="005D1D8D" w:rsidRDefault="00AC2904">
                          <w:pPr>
                            <w:spacing w:before="19"/>
                            <w:ind w:left="20"/>
                            <w:rPr>
                              <w:rFonts w:ascii="Verdana"/>
                              <w:b/>
                              <w:sz w:val="44"/>
                            </w:rPr>
                          </w:pPr>
                          <w:r w:rsidRPr="005D1D8D">
                            <w:rPr>
                              <w:rFonts w:ascii="Verdana"/>
                              <w:b/>
                              <w:color w:val="FFFFFF"/>
                              <w:sz w:val="44"/>
                            </w:rPr>
                            <w:t>The</w:t>
                          </w:r>
                          <w:r w:rsidRPr="005D1D8D">
                            <w:rPr>
                              <w:rFonts w:ascii="Verdana"/>
                              <w:b/>
                              <w:color w:val="FFFFFF"/>
                              <w:spacing w:val="-9"/>
                              <w:sz w:val="44"/>
                            </w:rPr>
                            <w:t xml:space="preserve"> </w:t>
                          </w:r>
                          <w:r w:rsidRPr="005D1D8D">
                            <w:rPr>
                              <w:rFonts w:ascii="Verdana"/>
                              <w:b/>
                              <w:color w:val="FFFFFF"/>
                              <w:sz w:val="44"/>
                            </w:rPr>
                            <w:t>goal</w:t>
                          </w:r>
                          <w:r w:rsidRPr="005D1D8D">
                            <w:rPr>
                              <w:rFonts w:ascii="Verdana"/>
                              <w:b/>
                              <w:color w:val="FFFFFF"/>
                              <w:spacing w:val="-8"/>
                              <w:sz w:val="44"/>
                            </w:rPr>
                            <w:t xml:space="preserve"> </w:t>
                          </w:r>
                          <w:r w:rsidRPr="005D1D8D">
                            <w:rPr>
                              <w:rFonts w:ascii="Verdana"/>
                              <w:b/>
                              <w:color w:val="FFFFFF"/>
                              <w:sz w:val="44"/>
                            </w:rPr>
                            <w:t>of</w:t>
                          </w:r>
                          <w:r w:rsidRPr="005D1D8D">
                            <w:rPr>
                              <w:rFonts w:ascii="Verdana"/>
                              <w:b/>
                              <w:color w:val="FFFFFF"/>
                              <w:spacing w:val="-10"/>
                              <w:sz w:val="44"/>
                            </w:rPr>
                            <w:t xml:space="preserve"> </w:t>
                          </w:r>
                          <w:r w:rsidRPr="005D1D8D">
                            <w:rPr>
                              <w:rFonts w:ascii="Verdana"/>
                              <w:b/>
                              <w:color w:val="FFFFFF"/>
                              <w:spacing w:val="-2"/>
                              <w:sz w:val="44"/>
                            </w:rPr>
                            <w:t>implementation</w:t>
                          </w:r>
                        </w:p>
                      </w:txbxContent>
                    </wps:txbx>
                    <wps:bodyPr wrap="square" lIns="0" tIns="0" rIns="0" bIns="0" rtlCol="0">
                      <a:noAutofit/>
                    </wps:bodyPr>
                  </wps:wsp>
                </a:graphicData>
              </a:graphic>
            </wp:anchor>
          </w:drawing>
        </mc:Choice>
        <mc:Fallback>
          <w:pict>
            <v:shapetype w14:anchorId="272E1C1E" id="_x0000_t202" coordsize="21600,21600" o:spt="202" path="m,l,21600r21600,l21600,xe">
              <v:stroke joinstyle="miter"/>
              <v:path gradientshapeok="t" o:connecttype="rect"/>
            </v:shapetype>
            <v:shape id="Textbox 190" o:spid="_x0000_s1047" type="#_x0000_t202" style="position:absolute;margin-left:128.25pt;margin-top:95.7pt;width:341.75pt;height:28.7pt;z-index:-25165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" filled="f" stroked="f">
              <v:textbox inset="0,0,0,0">
                <w:txbxContent>
                  <w:p w14:paraId="0F4E9CF5" w14:textId="77777777" w:rsidR="00A92CEB" w:rsidRPr="005D1D8D" w:rsidRDefault="00AC2904">
                    <w:pPr>
                      <w:spacing w:before="19"/>
                      <w:ind w:left="20"/>
                      <w:rPr>
                        <w:rFonts w:ascii="Verdana"/>
                        <w:b/>
                        <w:sz w:val="44"/>
                      </w:rPr>
                    </w:pPr>
                    <w:r w:rsidRPr="005D1D8D">
                      <w:rPr>
                        <w:rFonts w:ascii="Verdana"/>
                        <w:b/>
                        <w:color w:val="FFFFFF"/>
                        <w:sz w:val="44"/>
                      </w:rPr>
                      <w:t>The</w:t>
                    </w:r>
                    <w:r w:rsidRPr="005D1D8D">
                      <w:rPr>
                        <w:rFonts w:ascii="Verdana"/>
                        <w:b/>
                        <w:color w:val="FFFFFF"/>
                        <w:spacing w:val="-9"/>
                        <w:sz w:val="44"/>
                      </w:rPr>
                      <w:t xml:space="preserve"> </w:t>
                    </w:r>
                    <w:r w:rsidRPr="005D1D8D">
                      <w:rPr>
                        <w:rFonts w:ascii="Verdana"/>
                        <w:b/>
                        <w:color w:val="FFFFFF"/>
                        <w:sz w:val="44"/>
                      </w:rPr>
                      <w:t>goal</w:t>
                    </w:r>
                    <w:r w:rsidRPr="005D1D8D">
                      <w:rPr>
                        <w:rFonts w:ascii="Verdana"/>
                        <w:b/>
                        <w:color w:val="FFFFFF"/>
                        <w:spacing w:val="-8"/>
                        <w:sz w:val="44"/>
                      </w:rPr>
                      <w:t xml:space="preserve"> </w:t>
                    </w:r>
                    <w:r w:rsidRPr="005D1D8D">
                      <w:rPr>
                        <w:rFonts w:ascii="Verdana"/>
                        <w:b/>
                        <w:color w:val="FFFFFF"/>
                        <w:sz w:val="44"/>
                      </w:rPr>
                      <w:t>of</w:t>
                    </w:r>
                    <w:r w:rsidRPr="005D1D8D">
                      <w:rPr>
                        <w:rFonts w:ascii="Verdana"/>
                        <w:b/>
                        <w:color w:val="FFFFFF"/>
                        <w:spacing w:val="-10"/>
                        <w:sz w:val="44"/>
                      </w:rPr>
                      <w:t xml:space="preserve"> </w:t>
                    </w:r>
                    <w:r w:rsidRPr="005D1D8D">
                      <w:rPr>
                        <w:rFonts w:ascii="Verdana"/>
                        <w:b/>
                        <w:color w:val="FFFFFF"/>
                        <w:spacing w:val="-2"/>
                        <w:sz w:val="44"/>
                      </w:rPr>
                      <w:t>implementation</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59473D" w14:textId="77777777" w:rsidR="00A92CEB" w:rsidRPr="005D1D8D" w:rsidRDefault="00AC2904">
    <w:pPr>
      <w:pStyle w:val="BodyText"/>
      <w:spacing w:line="14" w:lineRule="auto"/>
      <w:rPr>
        <w:sz w:val="20"/>
      </w:rPr>
    </w:pPr>
    <w:r w:rsidRPr="005D1D8D">
      <w:rPr>
        <w:noProof/>
      </w:rPr>
      <mc:AlternateContent>
        <mc:Choice Requires="wpg">
          <w:drawing>
            <wp:anchor distT="0" distB="0" distL="0" distR="0" simplePos="0" relativeHeight="251669504" behindDoc="1" locked="0" layoutInCell="1" allowOverlap="1" wp14:anchorId="79453E18" wp14:editId="1D440B40">
              <wp:simplePos x="0" y="0"/>
              <wp:positionH relativeFrom="page">
                <wp:posOffset>-5080</wp:posOffset>
              </wp:positionH>
              <wp:positionV relativeFrom="page">
                <wp:posOffset>-5080</wp:posOffset>
              </wp:positionV>
              <wp:extent cx="7566025" cy="974090"/>
              <wp:effectExtent l="0" t="0" r="0" b="0"/>
              <wp:wrapNone/>
              <wp:docPr id="225" name="Group 225"/>
              <wp:cNvGraphicFramePr/>
              <a:graphic xmlns:a="http://schemas.openxmlformats.org/drawingml/2006/main">
                <a:graphicData uri="http://schemas.microsoft.com/office/word/2010/wordprocessingGroup">
                  <wpg:wgp>
                    <wpg:cNvGrpSpPr/>
                    <wpg:grpSpPr>
                      <a:xfrm>
                        <a:off x="0" y="0"/>
                        <a:ext cx="7566025" cy="974090"/>
                        <a:chOff x="0" y="0"/>
                        <a:chExt cx="7566025" cy="974090"/>
                      </a:xfrm>
                    </wpg:grpSpPr>
                    <wps:wsp>
                      <wps:cNvPr id="226" name="Graphic 226"/>
                      <wps:cNvSpPr/>
                      <wps:spPr>
                        <a:xfrm>
                          <a:off x="5397" y="5397"/>
                          <a:ext cx="3015615" cy="900430"/>
                        </a:xfrm>
                        <a:custGeom>
                          <a:avLst/>
                          <a:gdLst/>
                          <a:ahLst/>
                          <a:cxnLst/>
                          <a:rect l="l" t="t" r="r" b="b"/>
                          <a:pathLst>
                            <a:path w="3015615" h="900430">
                              <a:moveTo>
                                <a:pt x="3015361" y="0"/>
                              </a:moveTo>
                              <a:lnTo>
                                <a:pt x="0" y="0"/>
                              </a:lnTo>
                              <a:lnTo>
                                <a:pt x="0" y="900429"/>
                              </a:lnTo>
                              <a:lnTo>
                                <a:pt x="2369947" y="900429"/>
                              </a:lnTo>
                              <a:lnTo>
                                <a:pt x="2418119" y="898659"/>
                              </a:lnTo>
                              <a:lnTo>
                                <a:pt x="2465329" y="893432"/>
                              </a:lnTo>
                              <a:lnTo>
                                <a:pt x="2511453" y="884873"/>
                              </a:lnTo>
                              <a:lnTo>
                                <a:pt x="2556364" y="873106"/>
                              </a:lnTo>
                              <a:lnTo>
                                <a:pt x="2599939" y="858256"/>
                              </a:lnTo>
                              <a:lnTo>
                                <a:pt x="2642053" y="840449"/>
                              </a:lnTo>
                              <a:lnTo>
                                <a:pt x="2682580" y="819808"/>
                              </a:lnTo>
                              <a:lnTo>
                                <a:pt x="2721397" y="796458"/>
                              </a:lnTo>
                              <a:lnTo>
                                <a:pt x="2758379" y="770525"/>
                              </a:lnTo>
                              <a:lnTo>
                                <a:pt x="2793400" y="742133"/>
                              </a:lnTo>
                              <a:lnTo>
                                <a:pt x="2826337" y="711406"/>
                              </a:lnTo>
                              <a:lnTo>
                                <a:pt x="2857064" y="678469"/>
                              </a:lnTo>
                              <a:lnTo>
                                <a:pt x="2885456" y="643448"/>
                              </a:lnTo>
                              <a:lnTo>
                                <a:pt x="2911390" y="606466"/>
                              </a:lnTo>
                              <a:lnTo>
                                <a:pt x="2934739" y="567649"/>
                              </a:lnTo>
                              <a:lnTo>
                                <a:pt x="2955380" y="527121"/>
                              </a:lnTo>
                              <a:lnTo>
                                <a:pt x="2973188" y="485008"/>
                              </a:lnTo>
                              <a:lnTo>
                                <a:pt x="2988037" y="441433"/>
                              </a:lnTo>
                              <a:lnTo>
                                <a:pt x="2999804" y="396521"/>
                              </a:lnTo>
                              <a:lnTo>
                                <a:pt x="3008363" y="350398"/>
                              </a:lnTo>
                              <a:lnTo>
                                <a:pt x="3013590" y="303188"/>
                              </a:lnTo>
                              <a:lnTo>
                                <a:pt x="3015361" y="255015"/>
                              </a:lnTo>
                              <a:lnTo>
                                <a:pt x="3015361" y="0"/>
                              </a:lnTo>
                              <a:close/>
                            </a:path>
                          </a:pathLst>
                        </a:custGeom>
                        <a:solidFill>
                          <a:srgbClr val="404143"/>
                        </a:solidFill>
                      </wps:spPr>
                      <wps:bodyPr wrap="square" lIns="0" tIns="0" rIns="0" bIns="0" rtlCol="0">
                        <a:noAutofit/>
                      </wps:bodyPr>
                    </wps:wsp>
                    <wps:wsp>
                      <wps:cNvPr id="227" name="Graphic 227"/>
                      <wps:cNvSpPr/>
                      <wps:spPr>
                        <a:xfrm>
                          <a:off x="5397" y="5397"/>
                          <a:ext cx="3015615" cy="900430"/>
                        </a:xfrm>
                        <a:custGeom>
                          <a:avLst/>
                          <a:gdLst/>
                          <a:ahLst/>
                          <a:cxnLst/>
                          <a:rect l="l" t="t" r="r" b="b"/>
                          <a:pathLst>
                            <a:path w="3015615" h="900430">
                              <a:moveTo>
                                <a:pt x="3015360" y="0"/>
                              </a:moveTo>
                              <a:lnTo>
                                <a:pt x="3015360" y="255015"/>
                              </a:lnTo>
                              <a:lnTo>
                                <a:pt x="3013590" y="303188"/>
                              </a:lnTo>
                              <a:lnTo>
                                <a:pt x="3008363" y="350398"/>
                              </a:lnTo>
                              <a:lnTo>
                                <a:pt x="2999804" y="396521"/>
                              </a:lnTo>
                              <a:lnTo>
                                <a:pt x="2988037" y="441433"/>
                              </a:lnTo>
                              <a:lnTo>
                                <a:pt x="2973188" y="485008"/>
                              </a:lnTo>
                              <a:lnTo>
                                <a:pt x="2955380" y="527121"/>
                              </a:lnTo>
                              <a:lnTo>
                                <a:pt x="2934739" y="567649"/>
                              </a:lnTo>
                              <a:lnTo>
                                <a:pt x="2911390" y="606466"/>
                              </a:lnTo>
                              <a:lnTo>
                                <a:pt x="2885456" y="643448"/>
                              </a:lnTo>
                              <a:lnTo>
                                <a:pt x="2857064" y="678469"/>
                              </a:lnTo>
                              <a:lnTo>
                                <a:pt x="2826337" y="711406"/>
                              </a:lnTo>
                              <a:lnTo>
                                <a:pt x="2793400" y="742133"/>
                              </a:lnTo>
                              <a:lnTo>
                                <a:pt x="2758379" y="770525"/>
                              </a:lnTo>
                              <a:lnTo>
                                <a:pt x="2721397" y="796458"/>
                              </a:lnTo>
                              <a:lnTo>
                                <a:pt x="2682580" y="819808"/>
                              </a:lnTo>
                              <a:lnTo>
                                <a:pt x="2642053" y="840449"/>
                              </a:lnTo>
                              <a:lnTo>
                                <a:pt x="2599939" y="858256"/>
                              </a:lnTo>
                              <a:lnTo>
                                <a:pt x="2556364" y="873106"/>
                              </a:lnTo>
                              <a:lnTo>
                                <a:pt x="2511453" y="884873"/>
                              </a:lnTo>
                              <a:lnTo>
                                <a:pt x="2465329" y="893432"/>
                              </a:lnTo>
                              <a:lnTo>
                                <a:pt x="2418119" y="898659"/>
                              </a:lnTo>
                              <a:lnTo>
                                <a:pt x="2369947" y="900429"/>
                              </a:lnTo>
                              <a:lnTo>
                                <a:pt x="0" y="900429"/>
                              </a:lnTo>
                            </a:path>
                          </a:pathLst>
                        </a:custGeom>
                        <a:ln w="10795">
                          <a:solidFill>
                            <a:srgbClr val="2E528F"/>
                          </a:solidFill>
                          <a:prstDash val="solid"/>
                        </a:ln>
                      </wps:spPr>
                      <wps:bodyPr wrap="square" lIns="0" tIns="0" rIns="0" bIns="0" rtlCol="0">
                        <a:noAutofit/>
                      </wps:bodyPr>
                    </wps:wsp>
                    <wps:wsp>
                      <wps:cNvPr id="228" name="Graphic 228"/>
                      <wps:cNvSpPr/>
                      <wps:spPr>
                        <a:xfrm>
                          <a:off x="5397" y="698057"/>
                          <a:ext cx="7560945" cy="45720"/>
                        </a:xfrm>
                        <a:custGeom>
                          <a:avLst/>
                          <a:gdLst/>
                          <a:ahLst/>
                          <a:cxnLst/>
                          <a:rect l="l" t="t" r="r" b="b"/>
                          <a:pathLst>
                            <a:path w="7560945" h="45720">
                              <a:moveTo>
                                <a:pt x="0" y="0"/>
                              </a:moveTo>
                              <a:lnTo>
                                <a:pt x="0" y="45717"/>
                              </a:lnTo>
                              <a:lnTo>
                                <a:pt x="7560563" y="45717"/>
                              </a:lnTo>
                              <a:lnTo>
                                <a:pt x="7560563" y="0"/>
                              </a:lnTo>
                              <a:lnTo>
                                <a:pt x="0" y="0"/>
                              </a:lnTo>
                              <a:close/>
                            </a:path>
                          </a:pathLst>
                        </a:custGeom>
                        <a:solidFill>
                          <a:srgbClr val="FFFFFF"/>
                        </a:solidFill>
                      </wps:spPr>
                      <wps:bodyPr wrap="square" lIns="0" tIns="0" rIns="0" bIns="0" rtlCol="0">
                        <a:noAutofit/>
                      </wps:bodyPr>
                    </wps:wsp>
                    <wps:wsp>
                      <wps:cNvPr id="229" name="Graphic 229"/>
                      <wps:cNvSpPr/>
                      <wps:spPr>
                        <a:xfrm>
                          <a:off x="5397" y="5397"/>
                          <a:ext cx="7560945" cy="692785"/>
                        </a:xfrm>
                        <a:custGeom>
                          <a:avLst/>
                          <a:gdLst/>
                          <a:ahLst/>
                          <a:cxnLst/>
                          <a:rect l="l" t="t" r="r" b="b"/>
                          <a:pathLst>
                            <a:path w="7560945" h="692785">
                              <a:moveTo>
                                <a:pt x="7560564" y="0"/>
                              </a:moveTo>
                              <a:lnTo>
                                <a:pt x="0" y="0"/>
                              </a:lnTo>
                              <a:lnTo>
                                <a:pt x="0" y="692657"/>
                              </a:lnTo>
                              <a:lnTo>
                                <a:pt x="7560564" y="692657"/>
                              </a:lnTo>
                              <a:lnTo>
                                <a:pt x="7560564" y="0"/>
                              </a:lnTo>
                              <a:close/>
                            </a:path>
                          </a:pathLst>
                        </a:custGeom>
                        <a:solidFill>
                          <a:srgbClr val="007CC5"/>
                        </a:solidFill>
                      </wps:spPr>
                      <wps:bodyPr wrap="square" lIns="0" tIns="0" rIns="0" bIns="0" rtlCol="0">
                        <a:noAutofit/>
                      </wps:bodyPr>
                    </wps:wsp>
                    <wps:wsp>
                      <wps:cNvPr id="230" name="Graphic 230"/>
                      <wps:cNvSpPr/>
                      <wps:spPr>
                        <a:xfrm>
                          <a:off x="5131879" y="5397"/>
                          <a:ext cx="2434590" cy="692150"/>
                        </a:xfrm>
                        <a:custGeom>
                          <a:avLst/>
                          <a:gdLst/>
                          <a:ahLst/>
                          <a:cxnLst/>
                          <a:rect l="l" t="t" r="r" b="b"/>
                          <a:pathLst>
                            <a:path w="2434590" h="692150">
                              <a:moveTo>
                                <a:pt x="2434082" y="0"/>
                              </a:moveTo>
                              <a:lnTo>
                                <a:pt x="601967" y="0"/>
                              </a:lnTo>
                              <a:lnTo>
                                <a:pt x="0" y="691895"/>
                              </a:lnTo>
                              <a:lnTo>
                                <a:pt x="2434082" y="691895"/>
                              </a:lnTo>
                              <a:lnTo>
                                <a:pt x="2434082" y="0"/>
                              </a:lnTo>
                              <a:close/>
                            </a:path>
                          </a:pathLst>
                        </a:custGeom>
                        <a:solidFill>
                          <a:srgbClr val="0066AD"/>
                        </a:solidFill>
                      </wps:spPr>
                      <wps:bodyPr wrap="square" lIns="0" tIns="0" rIns="0" bIns="0" rtlCol="0">
                        <a:noAutofit/>
                      </wps:bodyPr>
                    </wps:wsp>
                    <wps:wsp>
                      <wps:cNvPr id="231" name="Graphic 231"/>
                      <wps:cNvSpPr/>
                      <wps:spPr>
                        <a:xfrm>
                          <a:off x="5131879" y="5397"/>
                          <a:ext cx="2434590" cy="692150"/>
                        </a:xfrm>
                        <a:custGeom>
                          <a:avLst/>
                          <a:gdLst/>
                          <a:ahLst/>
                          <a:cxnLst/>
                          <a:rect l="l" t="t" r="r" b="b"/>
                          <a:pathLst>
                            <a:path w="2434590" h="692150">
                              <a:moveTo>
                                <a:pt x="0" y="691895"/>
                              </a:moveTo>
                              <a:lnTo>
                                <a:pt x="601967" y="0"/>
                              </a:lnTo>
                            </a:path>
                            <a:path w="2434590" h="692150">
                              <a:moveTo>
                                <a:pt x="2434082" y="691895"/>
                              </a:moveTo>
                              <a:lnTo>
                                <a:pt x="0" y="691895"/>
                              </a:lnTo>
                            </a:path>
                          </a:pathLst>
                        </a:custGeom>
                        <a:ln w="10795">
                          <a:solidFill>
                            <a:srgbClr val="2E528F"/>
                          </a:solidFill>
                          <a:prstDash val="solid"/>
                        </a:ln>
                      </wps:spPr>
                      <wps:bodyPr wrap="square" lIns="0" tIns="0" rIns="0" bIns="0" rtlCol="0">
                        <a:noAutofit/>
                      </wps:bodyPr>
                    </wps:wsp>
                    <wps:wsp>
                      <wps:cNvPr id="232" name="Graphic 232"/>
                      <wps:cNvSpPr/>
                      <wps:spPr>
                        <a:xfrm>
                          <a:off x="5665279" y="5397"/>
                          <a:ext cx="1901189" cy="692150"/>
                        </a:xfrm>
                        <a:custGeom>
                          <a:avLst/>
                          <a:gdLst/>
                          <a:ahLst/>
                          <a:cxnLst/>
                          <a:rect l="l" t="t" r="r" b="b"/>
                          <a:pathLst>
                            <a:path w="1901189" h="692150">
                              <a:moveTo>
                                <a:pt x="1900682" y="0"/>
                              </a:moveTo>
                              <a:lnTo>
                                <a:pt x="601967" y="0"/>
                              </a:lnTo>
                              <a:lnTo>
                                <a:pt x="0" y="691895"/>
                              </a:lnTo>
                              <a:lnTo>
                                <a:pt x="1900682" y="691895"/>
                              </a:lnTo>
                              <a:lnTo>
                                <a:pt x="1900682" y="0"/>
                              </a:lnTo>
                              <a:close/>
                            </a:path>
                          </a:pathLst>
                        </a:custGeom>
                        <a:solidFill>
                          <a:srgbClr val="0053A1"/>
                        </a:solidFill>
                      </wps:spPr>
                      <wps:bodyPr wrap="square" lIns="0" tIns="0" rIns="0" bIns="0" rtlCol="0">
                        <a:noAutofit/>
                      </wps:bodyPr>
                    </wps:wsp>
                    <wps:wsp>
                      <wps:cNvPr id="233" name="Graphic 233"/>
                      <wps:cNvSpPr/>
                      <wps:spPr>
                        <a:xfrm>
                          <a:off x="5665279" y="5397"/>
                          <a:ext cx="1901189" cy="692150"/>
                        </a:xfrm>
                        <a:custGeom>
                          <a:avLst/>
                          <a:gdLst/>
                          <a:ahLst/>
                          <a:cxnLst/>
                          <a:rect l="l" t="t" r="r" b="b"/>
                          <a:pathLst>
                            <a:path w="1901189" h="692150">
                              <a:moveTo>
                                <a:pt x="0" y="691895"/>
                              </a:moveTo>
                              <a:lnTo>
                                <a:pt x="601967" y="0"/>
                              </a:lnTo>
                            </a:path>
                            <a:path w="1901189" h="692150">
                              <a:moveTo>
                                <a:pt x="1900682" y="691895"/>
                              </a:moveTo>
                              <a:lnTo>
                                <a:pt x="0" y="691895"/>
                              </a:lnTo>
                            </a:path>
                          </a:pathLst>
                        </a:custGeom>
                        <a:ln w="10795">
                          <a:solidFill>
                            <a:srgbClr val="2E528F"/>
                          </a:solidFill>
                          <a:prstDash val="solid"/>
                        </a:ln>
                      </wps:spPr>
                      <wps:bodyPr wrap="square" lIns="0" tIns="0" rIns="0" bIns="0" rtlCol="0">
                        <a:noAutofit/>
                      </wps:bodyPr>
                    </wps:wsp>
                    <pic:pic xmlns:pic="http://schemas.openxmlformats.org/drawingml/2006/picture">
                      <pic:nvPicPr>
                        <pic:cNvPr id="234" name="Image 234"/>
                        <pic:cNvPicPr/>
                      </pic:nvPicPr>
                      <pic:blipFill>
                        <a:blip r:embed="rId1" cstate="print"/>
                        <a:stretch>
                          <a:fillRect/>
                        </a:stretch>
                      </pic:blipFill>
                      <pic:spPr>
                        <a:xfrm>
                          <a:off x="6709473" y="5397"/>
                          <a:ext cx="639330" cy="968501"/>
                        </a:xfrm>
                        <a:prstGeom prst="rect">
                          <a:avLst/>
                        </a:prstGeom>
                      </pic:spPr>
                    </pic:pic>
                  </wpg:wgp>
                </a:graphicData>
              </a:graphic>
            </wp:anchor>
          </w:drawing>
        </mc:Choice>
        <mc:Fallback>
          <w:pict>
            <v:group w14:anchorId="1DD931F1" id="Group 225" o:spid="_x0000_s1026" style="position:absolute;margin-left:-.4pt;margin-top:-.4pt;width:595.75pt;height:76.7pt;z-index:-251646976;mso-wrap-distance-left:0;mso-wrap-distance-right:0;mso-position-horizontal-relative:page;mso-position-vertical-relative:page" coordsize="75660,9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">
              <v:shape id="Graphic 226" o:spid="_x0000_s1027" style="position:absolute;left:53;top:53;width:30157;height:9005;visibility:visible;mso-wrap-style:square;v-text-anchor:top" coordsize="3015615,900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" path="m3015361,l,,,900429r2369947,l2418119,898659r47210,-5227l2511453,884873r44911,-11767l2599939,858256r42114,-17807l2682580,819808r38817,-23350l2758379,770525r35021,-28392l2826337,711406r30727,-32937l2885456,643448r25934,-36982l2934739,567649r20641,-40528l2973188,485008r14849,-43575l2999804,396521r8559,-46123l3013590,303188r1771,-48173l3015361,xe" fillcolor="#404143" stroked="f">
                <v:path arrowok="t"/>
              </v:shape>
              <v:shape id="Graphic 227" o:spid="_x0000_s1028" style="position:absolute;left:53;top:53;width:30157;height:9005;visibility:visible;mso-wrap-style:square;v-text-anchor:top" coordsize="3015615,900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" path="m3015360,r,255015l3013590,303188r-5227,47210l2999804,396521r-11767,44912l2973188,485008r-17808,42113l2934739,567649r-23349,38817l2885456,643448r-28392,35021l2826337,711406r-32937,30727l2758379,770525r-36982,25933l2682580,819808r-40527,20641l2599939,858256r-43575,14850l2511453,884873r-46124,8559l2418119,898659r-48172,1770l,900429e" filled="f" strokecolor="#2e528f" strokeweight=".85pt">
                <v:path arrowok="t"/>
              </v:shape>
              <v:shape id="Graphic 228" o:spid="_x0000_s1029" style="position:absolute;left:53;top:6980;width:75610;height:457;visibility:visible;mso-wrap-style:square;v-text-anchor:top" coordsize="756094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" path="m,l,45717r7560563,l7560563,,,xe" stroked="f">
                <v:path arrowok="t"/>
              </v:shape>
              <v:shape id="Graphic 229" o:spid="_x0000_s1030" style="position:absolute;left:53;top:53;width:75610;height:6928;visibility:visible;mso-wrap-style:square;v-text-anchor:top" coordsize="7560945,692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" path="m7560564,l,,,692657r7560564,l7560564,xe" fillcolor="#007cc5" stroked="f">
                <v:path arrowok="t"/>
              </v:shape>
              <v:shape id="Graphic 230" o:spid="_x0000_s1031" style="position:absolute;left:51318;top:53;width:24346;height:6922;visibility:visible;mso-wrap-style:square;v-text-anchor:top" coordsize="2434590,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" path="m2434082,l601967,,,691895r2434082,l2434082,xe" fillcolor="#0066ad" stroked="f">
                <v:path arrowok="t"/>
              </v:shape>
              <v:shape id="Graphic 231" o:spid="_x0000_s1032" style="position:absolute;left:51318;top:53;width:24346;height:6922;visibility:visible;mso-wrap-style:square;v-text-anchor:top" coordsize="2434590,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" path="m,691895l601967,em2434082,691895l,691895e" filled="f" strokecolor="#2e528f" strokeweight=".85pt">
                <v:path arrowok="t"/>
              </v:shape>
              <v:shape id="Graphic 232" o:spid="_x0000_s1033" style="position:absolute;left:56652;top:53;width:19012;height:6922;visibility:visible;mso-wrap-style:square;v-text-anchor:top" coordsize="1901189,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" path="m1900682,l601967,,,691895r1900682,l1900682,xe" fillcolor="#0053a1" stroked="f">
                <v:path arrowok="t"/>
              </v:shape>
              <v:shape id="Graphic 233" o:spid="_x0000_s1034" style="position:absolute;left:56652;top:53;width:19012;height:6922;visibility:visible;mso-wrap-style:square;v-text-anchor:top" coordsize="1901189,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" path="m,691895l601967,em1900682,691895l,691895e" filled="f" strokecolor="#2e528f" strokeweight=".85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34" o:spid="_x0000_s1035" type="#_x0000_t75" style="position:absolute;left:67094;top:53;width:6394;height:9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">
                <v:imagedata r:id="rId2" o:title=""/>
              </v:shape>
              <w10:wrap anchorx="page" anchory="page"/>
            </v:group>
          </w:pict>
        </mc:Fallback>
      </mc:AlternateContent>
    </w:r>
    <w:r w:rsidRPr="005D1D8D">
      <w:rPr>
        <w:noProof/>
      </w:rPr>
      <w:drawing>
        <wp:anchor distT="0" distB="0" distL="0" distR="0" simplePos="0" relativeHeight="251670528" behindDoc="1" locked="0" layoutInCell="1" allowOverlap="1" wp14:anchorId="7C4793CB" wp14:editId="56704587">
          <wp:simplePos x="0" y="0"/>
          <wp:positionH relativeFrom="page">
            <wp:posOffset>650240</wp:posOffset>
          </wp:positionH>
          <wp:positionV relativeFrom="page">
            <wp:posOffset>1223010</wp:posOffset>
          </wp:positionV>
          <wp:extent cx="6297930" cy="554355"/>
          <wp:effectExtent l="0" t="0" r="0" b="0"/>
          <wp:wrapNone/>
          <wp:docPr id="1136442929" name="Image 235"/>
          <wp:cNvGraphicFramePr/>
          <a:graphic xmlns:a="http://schemas.openxmlformats.org/drawingml/2006/main">
            <a:graphicData uri="http://schemas.openxmlformats.org/drawingml/2006/picture">
              <pic:pic xmlns:pic="http://schemas.openxmlformats.org/drawingml/2006/picture">
                <pic:nvPicPr>
                  <pic:cNvPr id="235" name="Image 235"/>
                  <pic:cNvPicPr/>
                </pic:nvPicPr>
                <pic:blipFill>
                  <a:blip r:embed="rId3" cstate="print"/>
                  <a:stretch>
                    <a:fillRect/>
                  </a:stretch>
                </pic:blipFill>
                <pic:spPr>
                  <a:xfrm>
                    <a:off x="0" y="0"/>
                    <a:ext cx="6297959" cy="554388"/>
                  </a:xfrm>
                  <a:prstGeom prst="rect">
                    <a:avLst/>
                  </a:prstGeom>
                </pic:spPr>
              </pic:pic>
            </a:graphicData>
          </a:graphic>
        </wp:anchor>
      </w:drawing>
    </w:r>
    <w:r w:rsidRPr="005D1D8D">
      <w:rPr>
        <w:noProof/>
      </w:rPr>
      <mc:AlternateContent>
        <mc:Choice Requires="wps">
          <w:drawing>
            <wp:anchor distT="0" distB="0" distL="0" distR="0" simplePos="0" relativeHeight="251672576" behindDoc="1" locked="0" layoutInCell="1" allowOverlap="1" wp14:anchorId="05EB7682" wp14:editId="1ECB980A">
              <wp:simplePos x="0" y="0"/>
              <wp:positionH relativeFrom="page">
                <wp:posOffset>1969770</wp:posOffset>
              </wp:positionH>
              <wp:positionV relativeFrom="page">
                <wp:posOffset>1293495</wp:posOffset>
              </wp:positionV>
              <wp:extent cx="3656965" cy="364490"/>
              <wp:effectExtent l="0" t="0" r="0" b="0"/>
              <wp:wrapNone/>
              <wp:docPr id="236" name="Textbox 236"/>
              <wp:cNvGraphicFramePr/>
              <a:graphic xmlns:a="http://schemas.openxmlformats.org/drawingml/2006/main">
                <a:graphicData uri="http://schemas.microsoft.com/office/word/2010/wordprocessingShape">
                  <wps:wsp>
                    <wps:cNvSpPr txBox="1"/>
                    <wps:spPr>
                      <a:xfrm>
                        <a:off x="0" y="0"/>
                        <a:ext cx="3656965" cy="364490"/>
                      </a:xfrm>
                      <a:prstGeom prst="rect">
                        <a:avLst/>
                      </a:prstGeom>
                    </wps:spPr>
                    <wps:txbx>
                      <w:txbxContent>
                        <w:p w14:paraId="3EEC79E1" w14:textId="6FAF02A5" w:rsidR="00A92CEB" w:rsidRPr="005D1D8D" w:rsidRDefault="001C01EC" w:rsidP="00AE4ECB">
                          <w:pPr>
                            <w:pStyle w:val="ListParagraph"/>
                            <w:numPr>
                              <w:ilvl w:val="0"/>
                              <w:numId w:val="21"/>
                            </w:numPr>
                            <w:spacing w:before="19"/>
                            <w:rPr>
                              <w:rFonts w:ascii="Verdana"/>
                              <w:b/>
                              <w:sz w:val="44"/>
                            </w:rPr>
                          </w:pPr>
                          <w:r w:rsidRPr="005D1D8D">
                            <w:rPr>
                              <w:rFonts w:ascii="Verdana"/>
                              <w:b/>
                              <w:color w:val="FFFFFF"/>
                              <w:sz w:val="44"/>
                            </w:rPr>
                            <w:t>Use</w:t>
                          </w:r>
                          <w:r w:rsidR="007A47AA" w:rsidRPr="005D1D8D">
                            <w:rPr>
                              <w:rFonts w:ascii="Verdana"/>
                              <w:b/>
                              <w:color w:val="FFFFFF"/>
                              <w:sz w:val="44"/>
                            </w:rPr>
                            <w:t xml:space="preserve"> Case diagram </w:t>
                          </w:r>
                        </w:p>
                      </w:txbxContent>
                    </wps:txbx>
                    <wps:bodyPr wrap="square" lIns="0" tIns="0" rIns="0" bIns="0" rtlCol="0">
                      <a:noAutofit/>
                    </wps:bodyPr>
                  </wps:wsp>
                </a:graphicData>
              </a:graphic>
            </wp:anchor>
          </w:drawing>
        </mc:Choice>
        <mc:Fallback>
          <w:pict>
            <v:shapetype w14:anchorId="05EB7682" id="_x0000_t202" coordsize="21600,21600" o:spt="202" path="m,l,21600r21600,l21600,xe">
              <v:stroke joinstyle="miter"/>
              <v:path gradientshapeok="t" o:connecttype="rect"/>
            </v:shapetype>
            <v:shape id="Textbox 236" o:spid="_x0000_s1049" type="#_x0000_t202" style="position:absolute;margin-left:155.1pt;margin-top:101.85pt;width:287.95pt;height:28.7pt;z-index:-251643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" filled="f" stroked="f">
              <v:textbox inset="0,0,0,0">
                <w:txbxContent>
                  <w:p w14:paraId="3EEC79E1" w14:textId="6FAF02A5" w:rsidR="00A92CEB" w:rsidRPr="005D1D8D" w:rsidRDefault="001C01EC" w:rsidP="00AE4ECB">
                    <w:pPr>
                      <w:pStyle w:val="ListParagraph"/>
                      <w:numPr>
                        <w:ilvl w:val="0"/>
                        <w:numId w:val="21"/>
                      </w:numPr>
                      <w:spacing w:before="19"/>
                      <w:rPr>
                        <w:rFonts w:ascii="Verdana"/>
                        <w:b/>
                        <w:sz w:val="44"/>
                      </w:rPr>
                    </w:pPr>
                    <w:r w:rsidRPr="005D1D8D">
                      <w:rPr>
                        <w:rFonts w:ascii="Verdana"/>
                        <w:b/>
                        <w:color w:val="FFFFFF"/>
                        <w:sz w:val="44"/>
                      </w:rPr>
                      <w:t>Use</w:t>
                    </w:r>
                    <w:r w:rsidR="007A47AA" w:rsidRPr="005D1D8D">
                      <w:rPr>
                        <w:rFonts w:ascii="Verdana"/>
                        <w:b/>
                        <w:color w:val="FFFFFF"/>
                        <w:sz w:val="44"/>
                      </w:rPr>
                      <w:t xml:space="preserve"> Case diagram </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B5E306ED"/>
    <w:multiLevelType w:val="multilevel"/>
    <w:tmpl w:val="B5E306ED"/>
    <w:lvl w:ilvl="0">
      <w:start w:val="1"/>
      <w:numFmt w:val="decimal"/>
      <w:lvlText w:val="%1."/>
      <w:lvlJc w:val="left"/>
      <w:pPr>
        <w:ind w:left="785" w:hanging="360"/>
        <w:jc w:val="right"/>
      </w:pPr>
      <w:rPr>
        <w:rFonts w:ascii="Verdana" w:eastAsia="Verdana" w:hAnsi="Verdana" w:cs="Verdana" w:hint="default"/>
        <w:b w:val="0"/>
        <w:bCs w:val="0"/>
        <w:i w:val="0"/>
        <w:iCs w:val="0"/>
        <w:spacing w:val="0"/>
        <w:w w:val="100"/>
        <w:sz w:val="24"/>
        <w:szCs w:val="24"/>
        <w:lang w:val="en-US" w:eastAsia="en-US" w:bidi="ar-SA"/>
      </w:rPr>
    </w:lvl>
    <w:lvl w:ilvl="1">
      <w:numFmt w:val="bullet"/>
      <w:lvlText w:val=""/>
      <w:lvlJc w:val="left"/>
      <w:pPr>
        <w:ind w:left="867" w:hanging="442"/>
      </w:pPr>
      <w:rPr>
        <w:rFonts w:ascii="Symbol" w:eastAsia="Symbol" w:hAnsi="Symbol" w:cs="Symbol" w:hint="default"/>
        <w:spacing w:val="0"/>
        <w:w w:val="100"/>
        <w:lang w:val="en-US" w:eastAsia="en-US" w:bidi="ar-SA"/>
      </w:rPr>
    </w:lvl>
    <w:lvl w:ilvl="2">
      <w:numFmt w:val="bullet"/>
      <w:lvlText w:val="•"/>
      <w:lvlJc w:val="left"/>
      <w:pPr>
        <w:ind w:left="1855" w:hanging="442"/>
      </w:pPr>
      <w:rPr>
        <w:rFonts w:hint="default"/>
        <w:lang w:val="en-US" w:eastAsia="en-US" w:bidi="ar-SA"/>
      </w:rPr>
    </w:lvl>
    <w:lvl w:ilvl="3">
      <w:numFmt w:val="bullet"/>
      <w:lvlText w:val="•"/>
      <w:lvlJc w:val="left"/>
      <w:pPr>
        <w:ind w:left="2851" w:hanging="442"/>
      </w:pPr>
      <w:rPr>
        <w:rFonts w:hint="default"/>
        <w:lang w:val="en-US" w:eastAsia="en-US" w:bidi="ar-SA"/>
      </w:rPr>
    </w:lvl>
    <w:lvl w:ilvl="4">
      <w:numFmt w:val="bullet"/>
      <w:lvlText w:val="•"/>
      <w:lvlJc w:val="left"/>
      <w:pPr>
        <w:ind w:left="3847" w:hanging="442"/>
      </w:pPr>
      <w:rPr>
        <w:rFonts w:hint="default"/>
        <w:lang w:val="en-US" w:eastAsia="en-US" w:bidi="ar-SA"/>
      </w:rPr>
    </w:lvl>
    <w:lvl w:ilvl="5">
      <w:numFmt w:val="bullet"/>
      <w:lvlText w:val="•"/>
      <w:lvlJc w:val="left"/>
      <w:pPr>
        <w:ind w:left="4844" w:hanging="442"/>
      </w:pPr>
      <w:rPr>
        <w:rFonts w:hint="default"/>
        <w:lang w:val="en-US" w:eastAsia="en-US" w:bidi="ar-SA"/>
      </w:rPr>
    </w:lvl>
    <w:lvl w:ilvl="6">
      <w:numFmt w:val="bullet"/>
      <w:lvlText w:val="•"/>
      <w:lvlJc w:val="left"/>
      <w:pPr>
        <w:ind w:left="5840" w:hanging="442"/>
      </w:pPr>
      <w:rPr>
        <w:rFonts w:hint="default"/>
        <w:lang w:val="en-US" w:eastAsia="en-US" w:bidi="ar-SA"/>
      </w:rPr>
    </w:lvl>
    <w:lvl w:ilvl="7">
      <w:numFmt w:val="bullet"/>
      <w:lvlText w:val="•"/>
      <w:lvlJc w:val="left"/>
      <w:pPr>
        <w:ind w:left="6836" w:hanging="442"/>
      </w:pPr>
      <w:rPr>
        <w:rFonts w:hint="default"/>
        <w:lang w:val="en-US" w:eastAsia="en-US" w:bidi="ar-SA"/>
      </w:rPr>
    </w:lvl>
    <w:lvl w:ilvl="8">
      <w:numFmt w:val="bullet"/>
      <w:lvlText w:val="•"/>
      <w:lvlJc w:val="left"/>
      <w:pPr>
        <w:ind w:left="7832" w:hanging="442"/>
      </w:pPr>
      <w:rPr>
        <w:rFonts w:hint="default"/>
        <w:lang w:val="en-US" w:eastAsia="en-US" w:bidi="ar-SA"/>
      </w:rPr>
    </w:lvl>
  </w:abstractNum>
  <w:abstractNum w:abstractNumId="1" w15:restartNumberingAfterBreak="0">
    <w:nsid w:val="BF205925"/>
    <w:multiLevelType w:val="multilevel"/>
    <w:tmpl w:val="BF205925"/>
    <w:lvl w:ilvl="0">
      <w:start w:val="1"/>
      <w:numFmt w:val="decimal"/>
      <w:lvlText w:val="%1."/>
      <w:lvlJc w:val="left"/>
      <w:pPr>
        <w:ind w:left="920" w:hanging="360"/>
      </w:pPr>
      <w:rPr>
        <w:rFonts w:ascii="Arial" w:eastAsia="Arial" w:hAnsi="Arial" w:cs="Arial" w:hint="default"/>
        <w:b/>
        <w:bCs/>
        <w:i w:val="0"/>
        <w:iCs w:val="0"/>
        <w:spacing w:val="-1"/>
        <w:w w:val="66"/>
        <w:sz w:val="32"/>
        <w:szCs w:val="32"/>
        <w:lang w:val="en-US" w:eastAsia="en-US" w:bidi="ar-SA"/>
      </w:rPr>
    </w:lvl>
    <w:lvl w:ilvl="1">
      <w:numFmt w:val="bullet"/>
      <w:lvlText w:val=""/>
      <w:lvlJc w:val="left"/>
      <w:pPr>
        <w:ind w:left="1208" w:hanging="442"/>
      </w:pPr>
      <w:rPr>
        <w:rFonts w:ascii="Symbol" w:eastAsia="Symbol" w:hAnsi="Symbol" w:cs="Symbol" w:hint="default"/>
        <w:b w:val="0"/>
        <w:bCs w:val="0"/>
        <w:i w:val="0"/>
        <w:iCs w:val="0"/>
        <w:spacing w:val="0"/>
        <w:w w:val="99"/>
        <w:sz w:val="32"/>
        <w:szCs w:val="32"/>
        <w:lang w:val="en-US" w:eastAsia="en-US" w:bidi="ar-SA"/>
      </w:rPr>
    </w:lvl>
    <w:lvl w:ilvl="2">
      <w:numFmt w:val="bullet"/>
      <w:lvlText w:val="•"/>
      <w:lvlJc w:val="left"/>
      <w:pPr>
        <w:ind w:left="2196" w:hanging="442"/>
      </w:pPr>
      <w:rPr>
        <w:rFonts w:hint="default"/>
        <w:lang w:val="en-US" w:eastAsia="en-US" w:bidi="ar-SA"/>
      </w:rPr>
    </w:lvl>
    <w:lvl w:ilvl="3">
      <w:numFmt w:val="bullet"/>
      <w:lvlText w:val="•"/>
      <w:lvlJc w:val="left"/>
      <w:pPr>
        <w:ind w:left="3192" w:hanging="442"/>
      </w:pPr>
      <w:rPr>
        <w:rFonts w:hint="default"/>
        <w:lang w:val="en-US" w:eastAsia="en-US" w:bidi="ar-SA"/>
      </w:rPr>
    </w:lvl>
    <w:lvl w:ilvl="4">
      <w:numFmt w:val="bullet"/>
      <w:lvlText w:val="•"/>
      <w:lvlJc w:val="left"/>
      <w:pPr>
        <w:ind w:left="4188" w:hanging="442"/>
      </w:pPr>
      <w:rPr>
        <w:rFonts w:hint="default"/>
        <w:lang w:val="en-US" w:eastAsia="en-US" w:bidi="ar-SA"/>
      </w:rPr>
    </w:lvl>
    <w:lvl w:ilvl="5">
      <w:numFmt w:val="bullet"/>
      <w:lvlText w:val="•"/>
      <w:lvlJc w:val="left"/>
      <w:pPr>
        <w:ind w:left="5185" w:hanging="442"/>
      </w:pPr>
      <w:rPr>
        <w:rFonts w:hint="default"/>
        <w:lang w:val="en-US" w:eastAsia="en-US" w:bidi="ar-SA"/>
      </w:rPr>
    </w:lvl>
    <w:lvl w:ilvl="6">
      <w:numFmt w:val="bullet"/>
      <w:lvlText w:val="•"/>
      <w:lvlJc w:val="left"/>
      <w:pPr>
        <w:ind w:left="6181" w:hanging="442"/>
      </w:pPr>
      <w:rPr>
        <w:rFonts w:hint="default"/>
        <w:lang w:val="en-US" w:eastAsia="en-US" w:bidi="ar-SA"/>
      </w:rPr>
    </w:lvl>
    <w:lvl w:ilvl="7">
      <w:numFmt w:val="bullet"/>
      <w:lvlText w:val="•"/>
      <w:lvlJc w:val="left"/>
      <w:pPr>
        <w:ind w:left="7177" w:hanging="442"/>
      </w:pPr>
      <w:rPr>
        <w:rFonts w:hint="default"/>
        <w:lang w:val="en-US" w:eastAsia="en-US" w:bidi="ar-SA"/>
      </w:rPr>
    </w:lvl>
    <w:lvl w:ilvl="8">
      <w:numFmt w:val="bullet"/>
      <w:lvlText w:val="•"/>
      <w:lvlJc w:val="left"/>
      <w:pPr>
        <w:ind w:left="8173" w:hanging="442"/>
      </w:pPr>
      <w:rPr>
        <w:rFonts w:hint="default"/>
        <w:lang w:val="en-US" w:eastAsia="en-US" w:bidi="ar-SA"/>
      </w:rPr>
    </w:lvl>
  </w:abstractNum>
  <w:abstractNum w:abstractNumId="2" w15:restartNumberingAfterBreak="0">
    <w:nsid w:val="CF092B84"/>
    <w:multiLevelType w:val="multilevel"/>
    <w:tmpl w:val="CF092B84"/>
    <w:lvl w:ilvl="0">
      <w:start w:val="1"/>
      <w:numFmt w:val="decimal"/>
      <w:lvlText w:val="%1."/>
      <w:lvlJc w:val="left"/>
      <w:pPr>
        <w:ind w:left="920" w:hanging="360"/>
      </w:pPr>
      <w:rPr>
        <w:rFonts w:hint="default"/>
        <w:spacing w:val="0"/>
        <w:w w:val="100"/>
        <w:lang w:val="en-US" w:eastAsia="en-US" w:bidi="ar-SA"/>
      </w:rPr>
    </w:lvl>
    <w:lvl w:ilvl="1">
      <w:numFmt w:val="bullet"/>
      <w:lvlText w:val="•"/>
      <w:lvlJc w:val="left"/>
      <w:pPr>
        <w:ind w:left="1844" w:hanging="360"/>
      </w:pPr>
      <w:rPr>
        <w:rFonts w:hint="default"/>
        <w:lang w:val="en-US" w:eastAsia="en-US" w:bidi="ar-SA"/>
      </w:rPr>
    </w:lvl>
    <w:lvl w:ilvl="2">
      <w:numFmt w:val="bullet"/>
      <w:lvlText w:val="•"/>
      <w:lvlJc w:val="left"/>
      <w:pPr>
        <w:ind w:left="2769" w:hanging="360"/>
      </w:pPr>
      <w:rPr>
        <w:rFonts w:hint="default"/>
        <w:lang w:val="en-US" w:eastAsia="en-US" w:bidi="ar-SA"/>
      </w:rPr>
    </w:lvl>
    <w:lvl w:ilvl="3">
      <w:numFmt w:val="bullet"/>
      <w:lvlText w:val="•"/>
      <w:lvlJc w:val="left"/>
      <w:pPr>
        <w:ind w:left="3693" w:hanging="360"/>
      </w:pPr>
      <w:rPr>
        <w:rFonts w:hint="default"/>
        <w:lang w:val="en-US" w:eastAsia="en-US" w:bidi="ar-SA"/>
      </w:rPr>
    </w:lvl>
    <w:lvl w:ilvl="4">
      <w:numFmt w:val="bullet"/>
      <w:lvlText w:val="•"/>
      <w:lvlJc w:val="left"/>
      <w:pPr>
        <w:ind w:left="4618" w:hanging="360"/>
      </w:pPr>
      <w:rPr>
        <w:rFonts w:hint="default"/>
        <w:lang w:val="en-US" w:eastAsia="en-US" w:bidi="ar-SA"/>
      </w:rPr>
    </w:lvl>
    <w:lvl w:ilvl="5">
      <w:numFmt w:val="bullet"/>
      <w:lvlText w:val="•"/>
      <w:lvlJc w:val="left"/>
      <w:pPr>
        <w:ind w:left="5543" w:hanging="360"/>
      </w:pPr>
      <w:rPr>
        <w:rFonts w:hint="default"/>
        <w:lang w:val="en-US" w:eastAsia="en-US" w:bidi="ar-SA"/>
      </w:rPr>
    </w:lvl>
    <w:lvl w:ilvl="6">
      <w:numFmt w:val="bullet"/>
      <w:lvlText w:val="•"/>
      <w:lvlJc w:val="left"/>
      <w:pPr>
        <w:ind w:left="6467" w:hanging="360"/>
      </w:pPr>
      <w:rPr>
        <w:rFonts w:hint="default"/>
        <w:lang w:val="en-US" w:eastAsia="en-US" w:bidi="ar-SA"/>
      </w:rPr>
    </w:lvl>
    <w:lvl w:ilvl="7">
      <w:numFmt w:val="bullet"/>
      <w:lvlText w:val="•"/>
      <w:lvlJc w:val="left"/>
      <w:pPr>
        <w:ind w:left="7392" w:hanging="360"/>
      </w:pPr>
      <w:rPr>
        <w:rFonts w:hint="default"/>
        <w:lang w:val="en-US" w:eastAsia="en-US" w:bidi="ar-SA"/>
      </w:rPr>
    </w:lvl>
    <w:lvl w:ilvl="8">
      <w:numFmt w:val="bullet"/>
      <w:lvlText w:val="•"/>
      <w:lvlJc w:val="left"/>
      <w:pPr>
        <w:ind w:left="8317" w:hanging="360"/>
      </w:pPr>
      <w:rPr>
        <w:rFonts w:hint="default"/>
        <w:lang w:val="en-US" w:eastAsia="en-US" w:bidi="ar-SA"/>
      </w:rPr>
    </w:lvl>
  </w:abstractNum>
  <w:abstractNum w:abstractNumId="3" w15:restartNumberingAfterBreak="0">
    <w:nsid w:val="0248C179"/>
    <w:multiLevelType w:val="multilevel"/>
    <w:tmpl w:val="0248C179"/>
    <w:lvl w:ilvl="0">
      <w:numFmt w:val="bullet"/>
      <w:lvlText w:val=""/>
      <w:lvlJc w:val="left"/>
      <w:pPr>
        <w:ind w:left="644" w:hanging="360"/>
      </w:pPr>
      <w:rPr>
        <w:rFonts w:ascii="Symbol" w:eastAsia="Symbol" w:hAnsi="Symbol" w:cs="Symbol" w:hint="default"/>
        <w:spacing w:val="0"/>
        <w:w w:val="100"/>
        <w:lang w:val="en-US" w:eastAsia="en-US" w:bidi="ar-SA"/>
      </w:rPr>
    </w:lvl>
    <w:lvl w:ilvl="1">
      <w:numFmt w:val="bullet"/>
      <w:lvlText w:val=""/>
      <w:lvlJc w:val="left"/>
      <w:pPr>
        <w:ind w:left="1364" w:hanging="360"/>
      </w:pPr>
      <w:rPr>
        <w:rFonts w:ascii="Wingdings" w:eastAsia="Wingdings" w:hAnsi="Wingdings" w:cs="Wingdings" w:hint="default"/>
        <w:b w:val="0"/>
        <w:bCs w:val="0"/>
        <w:i w:val="0"/>
        <w:iCs w:val="0"/>
        <w:spacing w:val="0"/>
        <w:w w:val="100"/>
        <w:sz w:val="28"/>
        <w:szCs w:val="28"/>
        <w:lang w:val="en-US" w:eastAsia="en-US" w:bidi="ar-SA"/>
      </w:rPr>
    </w:lvl>
    <w:lvl w:ilvl="2">
      <w:numFmt w:val="bullet"/>
      <w:lvlText w:val="•"/>
      <w:lvlJc w:val="left"/>
      <w:pPr>
        <w:ind w:left="1364" w:hanging="360"/>
      </w:pPr>
      <w:rPr>
        <w:rFonts w:hint="default"/>
        <w:lang w:val="en-US" w:eastAsia="en-US" w:bidi="ar-SA"/>
      </w:rPr>
    </w:lvl>
    <w:lvl w:ilvl="3">
      <w:numFmt w:val="bullet"/>
      <w:lvlText w:val="•"/>
      <w:lvlJc w:val="left"/>
      <w:pPr>
        <w:ind w:left="2429" w:hanging="360"/>
      </w:pPr>
      <w:rPr>
        <w:rFonts w:hint="default"/>
        <w:lang w:val="en-US" w:eastAsia="en-US" w:bidi="ar-SA"/>
      </w:rPr>
    </w:lvl>
    <w:lvl w:ilvl="4">
      <w:numFmt w:val="bullet"/>
      <w:lvlText w:val="•"/>
      <w:lvlJc w:val="left"/>
      <w:pPr>
        <w:ind w:left="3495" w:hanging="360"/>
      </w:pPr>
      <w:rPr>
        <w:rFonts w:hint="default"/>
        <w:lang w:val="en-US" w:eastAsia="en-US" w:bidi="ar-SA"/>
      </w:rPr>
    </w:lvl>
    <w:lvl w:ilvl="5">
      <w:numFmt w:val="bullet"/>
      <w:lvlText w:val="•"/>
      <w:lvlJc w:val="left"/>
      <w:pPr>
        <w:ind w:left="4561" w:hanging="360"/>
      </w:pPr>
      <w:rPr>
        <w:rFonts w:hint="default"/>
        <w:lang w:val="en-US" w:eastAsia="en-US" w:bidi="ar-SA"/>
      </w:rPr>
    </w:lvl>
    <w:lvl w:ilvl="6">
      <w:numFmt w:val="bullet"/>
      <w:lvlText w:val="•"/>
      <w:lvlJc w:val="left"/>
      <w:pPr>
        <w:ind w:left="5627" w:hanging="360"/>
      </w:pPr>
      <w:rPr>
        <w:rFonts w:hint="default"/>
        <w:lang w:val="en-US" w:eastAsia="en-US" w:bidi="ar-SA"/>
      </w:rPr>
    </w:lvl>
    <w:lvl w:ilvl="7">
      <w:numFmt w:val="bullet"/>
      <w:lvlText w:val="•"/>
      <w:lvlJc w:val="left"/>
      <w:pPr>
        <w:ind w:left="6693" w:hanging="360"/>
      </w:pPr>
      <w:rPr>
        <w:rFonts w:hint="default"/>
        <w:lang w:val="en-US" w:eastAsia="en-US" w:bidi="ar-SA"/>
      </w:rPr>
    </w:lvl>
    <w:lvl w:ilvl="8">
      <w:numFmt w:val="bullet"/>
      <w:lvlText w:val="•"/>
      <w:lvlJc w:val="left"/>
      <w:pPr>
        <w:ind w:left="7758" w:hanging="360"/>
      </w:pPr>
      <w:rPr>
        <w:rFonts w:hint="default"/>
        <w:lang w:val="en-US" w:eastAsia="en-US" w:bidi="ar-SA"/>
      </w:rPr>
    </w:lvl>
  </w:abstractNum>
  <w:abstractNum w:abstractNumId="4" w15:restartNumberingAfterBreak="0">
    <w:nsid w:val="0399432B"/>
    <w:multiLevelType w:val="multilevel"/>
    <w:tmpl w:val="38266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446246"/>
    <w:multiLevelType w:val="multilevel"/>
    <w:tmpl w:val="D1BEF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B33737"/>
    <w:multiLevelType w:val="multilevel"/>
    <w:tmpl w:val="FA729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3B1FAF"/>
    <w:multiLevelType w:val="hybridMultilevel"/>
    <w:tmpl w:val="C8305F60"/>
    <w:lvl w:ilvl="0" w:tplc="40090017">
      <w:start w:val="1"/>
      <w:numFmt w:val="lowerLetter"/>
      <w:lvlText w:val="%1)"/>
      <w:lvlJc w:val="left"/>
      <w:pPr>
        <w:ind w:left="1710" w:hanging="360"/>
      </w:pPr>
    </w:lvl>
    <w:lvl w:ilvl="1" w:tplc="40090019" w:tentative="1">
      <w:start w:val="1"/>
      <w:numFmt w:val="lowerLetter"/>
      <w:lvlText w:val="%2."/>
      <w:lvlJc w:val="left"/>
      <w:pPr>
        <w:ind w:left="2430" w:hanging="360"/>
      </w:pPr>
    </w:lvl>
    <w:lvl w:ilvl="2" w:tplc="4009001B" w:tentative="1">
      <w:start w:val="1"/>
      <w:numFmt w:val="lowerRoman"/>
      <w:lvlText w:val="%3."/>
      <w:lvlJc w:val="right"/>
      <w:pPr>
        <w:ind w:left="3150" w:hanging="180"/>
      </w:pPr>
    </w:lvl>
    <w:lvl w:ilvl="3" w:tplc="4009000F" w:tentative="1">
      <w:start w:val="1"/>
      <w:numFmt w:val="decimal"/>
      <w:lvlText w:val="%4."/>
      <w:lvlJc w:val="left"/>
      <w:pPr>
        <w:ind w:left="3870" w:hanging="360"/>
      </w:pPr>
    </w:lvl>
    <w:lvl w:ilvl="4" w:tplc="40090019" w:tentative="1">
      <w:start w:val="1"/>
      <w:numFmt w:val="lowerLetter"/>
      <w:lvlText w:val="%5."/>
      <w:lvlJc w:val="left"/>
      <w:pPr>
        <w:ind w:left="4590" w:hanging="360"/>
      </w:pPr>
    </w:lvl>
    <w:lvl w:ilvl="5" w:tplc="4009001B" w:tentative="1">
      <w:start w:val="1"/>
      <w:numFmt w:val="lowerRoman"/>
      <w:lvlText w:val="%6."/>
      <w:lvlJc w:val="right"/>
      <w:pPr>
        <w:ind w:left="5310" w:hanging="180"/>
      </w:pPr>
    </w:lvl>
    <w:lvl w:ilvl="6" w:tplc="4009000F" w:tentative="1">
      <w:start w:val="1"/>
      <w:numFmt w:val="decimal"/>
      <w:lvlText w:val="%7."/>
      <w:lvlJc w:val="left"/>
      <w:pPr>
        <w:ind w:left="6030" w:hanging="360"/>
      </w:pPr>
    </w:lvl>
    <w:lvl w:ilvl="7" w:tplc="40090019" w:tentative="1">
      <w:start w:val="1"/>
      <w:numFmt w:val="lowerLetter"/>
      <w:lvlText w:val="%8."/>
      <w:lvlJc w:val="left"/>
      <w:pPr>
        <w:ind w:left="6750" w:hanging="360"/>
      </w:pPr>
    </w:lvl>
    <w:lvl w:ilvl="8" w:tplc="4009001B" w:tentative="1">
      <w:start w:val="1"/>
      <w:numFmt w:val="lowerRoman"/>
      <w:lvlText w:val="%9."/>
      <w:lvlJc w:val="right"/>
      <w:pPr>
        <w:ind w:left="7470" w:hanging="180"/>
      </w:pPr>
    </w:lvl>
  </w:abstractNum>
  <w:abstractNum w:abstractNumId="8" w15:restartNumberingAfterBreak="0">
    <w:nsid w:val="16573E58"/>
    <w:multiLevelType w:val="multilevel"/>
    <w:tmpl w:val="08A63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5400EF"/>
    <w:multiLevelType w:val="multilevel"/>
    <w:tmpl w:val="1194D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863278"/>
    <w:multiLevelType w:val="hybridMultilevel"/>
    <w:tmpl w:val="0A14EF18"/>
    <w:lvl w:ilvl="0" w:tplc="E56628F8">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FB069A5"/>
    <w:multiLevelType w:val="multilevel"/>
    <w:tmpl w:val="5DBC5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C9215F"/>
    <w:multiLevelType w:val="multilevel"/>
    <w:tmpl w:val="FD680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C4267C2"/>
    <w:multiLevelType w:val="multilevel"/>
    <w:tmpl w:val="B2920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886042"/>
    <w:multiLevelType w:val="multilevel"/>
    <w:tmpl w:val="0E3E9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26A1E78"/>
    <w:multiLevelType w:val="hybridMultilevel"/>
    <w:tmpl w:val="89EE0E5C"/>
    <w:lvl w:ilvl="0" w:tplc="D7987A9E">
      <w:start w:val="1"/>
      <w:numFmt w:val="decimal"/>
      <w:lvlText w:val="%1."/>
      <w:lvlJc w:val="left"/>
      <w:pPr>
        <w:ind w:left="1126" w:hanging="360"/>
      </w:pPr>
      <w:rPr>
        <w:rFonts w:hint="default"/>
      </w:rPr>
    </w:lvl>
    <w:lvl w:ilvl="1" w:tplc="40090019" w:tentative="1">
      <w:start w:val="1"/>
      <w:numFmt w:val="lowerLetter"/>
      <w:lvlText w:val="%2."/>
      <w:lvlJc w:val="left"/>
      <w:pPr>
        <w:ind w:left="1846" w:hanging="360"/>
      </w:pPr>
    </w:lvl>
    <w:lvl w:ilvl="2" w:tplc="4009001B" w:tentative="1">
      <w:start w:val="1"/>
      <w:numFmt w:val="lowerRoman"/>
      <w:lvlText w:val="%3."/>
      <w:lvlJc w:val="right"/>
      <w:pPr>
        <w:ind w:left="2566" w:hanging="180"/>
      </w:pPr>
    </w:lvl>
    <w:lvl w:ilvl="3" w:tplc="4009000F" w:tentative="1">
      <w:start w:val="1"/>
      <w:numFmt w:val="decimal"/>
      <w:lvlText w:val="%4."/>
      <w:lvlJc w:val="left"/>
      <w:pPr>
        <w:ind w:left="3286" w:hanging="360"/>
      </w:pPr>
    </w:lvl>
    <w:lvl w:ilvl="4" w:tplc="40090019" w:tentative="1">
      <w:start w:val="1"/>
      <w:numFmt w:val="lowerLetter"/>
      <w:lvlText w:val="%5."/>
      <w:lvlJc w:val="left"/>
      <w:pPr>
        <w:ind w:left="4006" w:hanging="360"/>
      </w:pPr>
    </w:lvl>
    <w:lvl w:ilvl="5" w:tplc="4009001B" w:tentative="1">
      <w:start w:val="1"/>
      <w:numFmt w:val="lowerRoman"/>
      <w:lvlText w:val="%6."/>
      <w:lvlJc w:val="right"/>
      <w:pPr>
        <w:ind w:left="4726" w:hanging="180"/>
      </w:pPr>
    </w:lvl>
    <w:lvl w:ilvl="6" w:tplc="4009000F" w:tentative="1">
      <w:start w:val="1"/>
      <w:numFmt w:val="decimal"/>
      <w:lvlText w:val="%7."/>
      <w:lvlJc w:val="left"/>
      <w:pPr>
        <w:ind w:left="5446" w:hanging="360"/>
      </w:pPr>
    </w:lvl>
    <w:lvl w:ilvl="7" w:tplc="40090019" w:tentative="1">
      <w:start w:val="1"/>
      <w:numFmt w:val="lowerLetter"/>
      <w:lvlText w:val="%8."/>
      <w:lvlJc w:val="left"/>
      <w:pPr>
        <w:ind w:left="6166" w:hanging="360"/>
      </w:pPr>
    </w:lvl>
    <w:lvl w:ilvl="8" w:tplc="4009001B" w:tentative="1">
      <w:start w:val="1"/>
      <w:numFmt w:val="lowerRoman"/>
      <w:lvlText w:val="%9."/>
      <w:lvlJc w:val="right"/>
      <w:pPr>
        <w:ind w:left="6886" w:hanging="180"/>
      </w:pPr>
    </w:lvl>
  </w:abstractNum>
  <w:abstractNum w:abstractNumId="16" w15:restartNumberingAfterBreak="0">
    <w:nsid w:val="47B77610"/>
    <w:multiLevelType w:val="hybridMultilevel"/>
    <w:tmpl w:val="4FDE7478"/>
    <w:lvl w:ilvl="0" w:tplc="40090001">
      <w:start w:val="1"/>
      <w:numFmt w:val="bullet"/>
      <w:lvlText w:val=""/>
      <w:lvlJc w:val="left"/>
      <w:pPr>
        <w:ind w:left="740" w:hanging="360"/>
      </w:pPr>
      <w:rPr>
        <w:rFonts w:ascii="Symbol" w:hAnsi="Symbol" w:hint="default"/>
      </w:rPr>
    </w:lvl>
    <w:lvl w:ilvl="1" w:tplc="40090003" w:tentative="1">
      <w:start w:val="1"/>
      <w:numFmt w:val="bullet"/>
      <w:lvlText w:val="o"/>
      <w:lvlJc w:val="left"/>
      <w:pPr>
        <w:ind w:left="1460" w:hanging="360"/>
      </w:pPr>
      <w:rPr>
        <w:rFonts w:ascii="Courier New" w:hAnsi="Courier New" w:cs="Courier New" w:hint="default"/>
      </w:rPr>
    </w:lvl>
    <w:lvl w:ilvl="2" w:tplc="40090005" w:tentative="1">
      <w:start w:val="1"/>
      <w:numFmt w:val="bullet"/>
      <w:lvlText w:val=""/>
      <w:lvlJc w:val="left"/>
      <w:pPr>
        <w:ind w:left="2180" w:hanging="360"/>
      </w:pPr>
      <w:rPr>
        <w:rFonts w:ascii="Wingdings" w:hAnsi="Wingdings" w:hint="default"/>
      </w:rPr>
    </w:lvl>
    <w:lvl w:ilvl="3" w:tplc="40090001" w:tentative="1">
      <w:start w:val="1"/>
      <w:numFmt w:val="bullet"/>
      <w:lvlText w:val=""/>
      <w:lvlJc w:val="left"/>
      <w:pPr>
        <w:ind w:left="2900" w:hanging="360"/>
      </w:pPr>
      <w:rPr>
        <w:rFonts w:ascii="Symbol" w:hAnsi="Symbol" w:hint="default"/>
      </w:rPr>
    </w:lvl>
    <w:lvl w:ilvl="4" w:tplc="40090003" w:tentative="1">
      <w:start w:val="1"/>
      <w:numFmt w:val="bullet"/>
      <w:lvlText w:val="o"/>
      <w:lvlJc w:val="left"/>
      <w:pPr>
        <w:ind w:left="3620" w:hanging="360"/>
      </w:pPr>
      <w:rPr>
        <w:rFonts w:ascii="Courier New" w:hAnsi="Courier New" w:cs="Courier New" w:hint="default"/>
      </w:rPr>
    </w:lvl>
    <w:lvl w:ilvl="5" w:tplc="40090005" w:tentative="1">
      <w:start w:val="1"/>
      <w:numFmt w:val="bullet"/>
      <w:lvlText w:val=""/>
      <w:lvlJc w:val="left"/>
      <w:pPr>
        <w:ind w:left="4340" w:hanging="360"/>
      </w:pPr>
      <w:rPr>
        <w:rFonts w:ascii="Wingdings" w:hAnsi="Wingdings" w:hint="default"/>
      </w:rPr>
    </w:lvl>
    <w:lvl w:ilvl="6" w:tplc="40090001" w:tentative="1">
      <w:start w:val="1"/>
      <w:numFmt w:val="bullet"/>
      <w:lvlText w:val=""/>
      <w:lvlJc w:val="left"/>
      <w:pPr>
        <w:ind w:left="5060" w:hanging="360"/>
      </w:pPr>
      <w:rPr>
        <w:rFonts w:ascii="Symbol" w:hAnsi="Symbol" w:hint="default"/>
      </w:rPr>
    </w:lvl>
    <w:lvl w:ilvl="7" w:tplc="40090003" w:tentative="1">
      <w:start w:val="1"/>
      <w:numFmt w:val="bullet"/>
      <w:lvlText w:val="o"/>
      <w:lvlJc w:val="left"/>
      <w:pPr>
        <w:ind w:left="5780" w:hanging="360"/>
      </w:pPr>
      <w:rPr>
        <w:rFonts w:ascii="Courier New" w:hAnsi="Courier New" w:cs="Courier New" w:hint="default"/>
      </w:rPr>
    </w:lvl>
    <w:lvl w:ilvl="8" w:tplc="40090005" w:tentative="1">
      <w:start w:val="1"/>
      <w:numFmt w:val="bullet"/>
      <w:lvlText w:val=""/>
      <w:lvlJc w:val="left"/>
      <w:pPr>
        <w:ind w:left="6500" w:hanging="360"/>
      </w:pPr>
      <w:rPr>
        <w:rFonts w:ascii="Wingdings" w:hAnsi="Wingdings" w:hint="default"/>
      </w:rPr>
    </w:lvl>
  </w:abstractNum>
  <w:abstractNum w:abstractNumId="17" w15:restartNumberingAfterBreak="0">
    <w:nsid w:val="4ADB669F"/>
    <w:multiLevelType w:val="multilevel"/>
    <w:tmpl w:val="67547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0A12CC"/>
    <w:multiLevelType w:val="singleLevel"/>
    <w:tmpl w:val="540A12CC"/>
    <w:lvl w:ilvl="0">
      <w:start w:val="1"/>
      <w:numFmt w:val="decimal"/>
      <w:suff w:val="space"/>
      <w:lvlText w:val="%1."/>
      <w:lvlJc w:val="left"/>
    </w:lvl>
  </w:abstractNum>
  <w:abstractNum w:abstractNumId="19" w15:restartNumberingAfterBreak="0">
    <w:nsid w:val="59ADCABA"/>
    <w:multiLevelType w:val="multilevel"/>
    <w:tmpl w:val="59ADCABA"/>
    <w:lvl w:ilvl="0">
      <w:start w:val="1"/>
      <w:numFmt w:val="decimal"/>
      <w:lvlText w:val="%1."/>
      <w:lvlJc w:val="left"/>
      <w:pPr>
        <w:ind w:left="920" w:hanging="360"/>
      </w:pPr>
      <w:rPr>
        <w:rFonts w:ascii="Bahnschrift" w:eastAsia="Bahnschrift" w:hAnsi="Bahnschrift" w:cs="Bahnschrift" w:hint="default"/>
        <w:b w:val="0"/>
        <w:bCs w:val="0"/>
        <w:i w:val="0"/>
        <w:iCs w:val="0"/>
        <w:spacing w:val="0"/>
        <w:w w:val="100"/>
        <w:sz w:val="28"/>
        <w:szCs w:val="28"/>
        <w:lang w:val="en-US" w:eastAsia="en-US" w:bidi="ar-SA"/>
      </w:rPr>
    </w:lvl>
    <w:lvl w:ilvl="1">
      <w:numFmt w:val="bullet"/>
      <w:lvlText w:val=""/>
      <w:lvlJc w:val="left"/>
      <w:pPr>
        <w:ind w:left="1636" w:hanging="360"/>
      </w:pPr>
      <w:rPr>
        <w:rFonts w:ascii="Symbol" w:eastAsia="Symbol" w:hAnsi="Symbol" w:cs="Symbol" w:hint="default"/>
        <w:spacing w:val="0"/>
        <w:w w:val="100"/>
        <w:lang w:val="en-US" w:eastAsia="en-US" w:bidi="ar-SA"/>
      </w:rPr>
    </w:lvl>
    <w:lvl w:ilvl="2">
      <w:numFmt w:val="bullet"/>
      <w:lvlText w:val="•"/>
      <w:lvlJc w:val="left"/>
      <w:pPr>
        <w:ind w:left="1992" w:hanging="360"/>
      </w:pPr>
      <w:rPr>
        <w:rFonts w:hint="default"/>
        <w:lang w:val="en-US" w:eastAsia="en-US" w:bidi="ar-SA"/>
      </w:rPr>
    </w:lvl>
    <w:lvl w:ilvl="3">
      <w:numFmt w:val="bullet"/>
      <w:lvlText w:val="•"/>
      <w:lvlJc w:val="left"/>
      <w:pPr>
        <w:ind w:left="2345" w:hanging="360"/>
      </w:pPr>
      <w:rPr>
        <w:rFonts w:hint="default"/>
        <w:lang w:val="en-US" w:eastAsia="en-US" w:bidi="ar-SA"/>
      </w:rPr>
    </w:lvl>
    <w:lvl w:ilvl="4">
      <w:numFmt w:val="bullet"/>
      <w:lvlText w:val="•"/>
      <w:lvlJc w:val="left"/>
      <w:pPr>
        <w:ind w:left="2698" w:hanging="360"/>
      </w:pPr>
      <w:rPr>
        <w:rFonts w:hint="default"/>
        <w:lang w:val="en-US" w:eastAsia="en-US" w:bidi="ar-SA"/>
      </w:rPr>
    </w:lvl>
    <w:lvl w:ilvl="5">
      <w:numFmt w:val="bullet"/>
      <w:lvlText w:val="•"/>
      <w:lvlJc w:val="left"/>
      <w:pPr>
        <w:ind w:left="3051" w:hanging="360"/>
      </w:pPr>
      <w:rPr>
        <w:rFonts w:hint="default"/>
        <w:lang w:val="en-US" w:eastAsia="en-US" w:bidi="ar-SA"/>
      </w:rPr>
    </w:lvl>
    <w:lvl w:ilvl="6">
      <w:numFmt w:val="bullet"/>
      <w:lvlText w:val="•"/>
      <w:lvlJc w:val="left"/>
      <w:pPr>
        <w:ind w:left="3404" w:hanging="360"/>
      </w:pPr>
      <w:rPr>
        <w:rFonts w:hint="default"/>
        <w:lang w:val="en-US" w:eastAsia="en-US" w:bidi="ar-SA"/>
      </w:rPr>
    </w:lvl>
    <w:lvl w:ilvl="7">
      <w:numFmt w:val="bullet"/>
      <w:lvlText w:val="•"/>
      <w:lvlJc w:val="left"/>
      <w:pPr>
        <w:ind w:left="3756" w:hanging="360"/>
      </w:pPr>
      <w:rPr>
        <w:rFonts w:hint="default"/>
        <w:lang w:val="en-US" w:eastAsia="en-US" w:bidi="ar-SA"/>
      </w:rPr>
    </w:lvl>
    <w:lvl w:ilvl="8">
      <w:numFmt w:val="bullet"/>
      <w:lvlText w:val="•"/>
      <w:lvlJc w:val="left"/>
      <w:pPr>
        <w:ind w:left="4109" w:hanging="360"/>
      </w:pPr>
      <w:rPr>
        <w:rFonts w:hint="default"/>
        <w:lang w:val="en-US" w:eastAsia="en-US" w:bidi="ar-SA"/>
      </w:rPr>
    </w:lvl>
  </w:abstractNum>
  <w:abstractNum w:abstractNumId="20" w15:restartNumberingAfterBreak="0">
    <w:nsid w:val="6664622D"/>
    <w:multiLevelType w:val="multilevel"/>
    <w:tmpl w:val="38101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E200CC"/>
    <w:multiLevelType w:val="multilevel"/>
    <w:tmpl w:val="67520E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D2C7D68"/>
    <w:multiLevelType w:val="multilevel"/>
    <w:tmpl w:val="A4525E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22F38E7"/>
    <w:multiLevelType w:val="hybridMultilevel"/>
    <w:tmpl w:val="7040D85A"/>
    <w:lvl w:ilvl="0" w:tplc="E56628F8">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B467056"/>
    <w:multiLevelType w:val="multilevel"/>
    <w:tmpl w:val="CB1A3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49810931">
    <w:abstractNumId w:val="18"/>
  </w:num>
  <w:num w:numId="2" w16cid:durableId="894313004">
    <w:abstractNumId w:val="2"/>
  </w:num>
  <w:num w:numId="3" w16cid:durableId="124545430">
    <w:abstractNumId w:val="19"/>
  </w:num>
  <w:num w:numId="4" w16cid:durableId="1008101088">
    <w:abstractNumId w:val="1"/>
  </w:num>
  <w:num w:numId="5" w16cid:durableId="1260988443">
    <w:abstractNumId w:val="0"/>
  </w:num>
  <w:num w:numId="6" w16cid:durableId="717514928">
    <w:abstractNumId w:val="3"/>
  </w:num>
  <w:num w:numId="7" w16cid:durableId="437330775">
    <w:abstractNumId w:val="21"/>
  </w:num>
  <w:num w:numId="8" w16cid:durableId="291832736">
    <w:abstractNumId w:val="22"/>
  </w:num>
  <w:num w:numId="9" w16cid:durableId="621230709">
    <w:abstractNumId w:val="6"/>
  </w:num>
  <w:num w:numId="10" w16cid:durableId="682708266">
    <w:abstractNumId w:val="17"/>
  </w:num>
  <w:num w:numId="11" w16cid:durableId="1197741046">
    <w:abstractNumId w:val="5"/>
  </w:num>
  <w:num w:numId="12" w16cid:durableId="387191005">
    <w:abstractNumId w:val="4"/>
  </w:num>
  <w:num w:numId="13" w16cid:durableId="140855454">
    <w:abstractNumId w:val="11"/>
  </w:num>
  <w:num w:numId="14" w16cid:durableId="1537085434">
    <w:abstractNumId w:val="8"/>
  </w:num>
  <w:num w:numId="15" w16cid:durableId="301229335">
    <w:abstractNumId w:val="9"/>
  </w:num>
  <w:num w:numId="16" w16cid:durableId="1377704735">
    <w:abstractNumId w:val="24"/>
  </w:num>
  <w:num w:numId="17" w16cid:durableId="988093907">
    <w:abstractNumId w:val="14"/>
  </w:num>
  <w:num w:numId="18" w16cid:durableId="370888339">
    <w:abstractNumId w:val="20"/>
  </w:num>
  <w:num w:numId="19" w16cid:durableId="115683922">
    <w:abstractNumId w:val="12"/>
  </w:num>
  <w:num w:numId="20" w16cid:durableId="1314868154">
    <w:abstractNumId w:val="13"/>
  </w:num>
  <w:num w:numId="21" w16cid:durableId="306399782">
    <w:abstractNumId w:val="16"/>
  </w:num>
  <w:num w:numId="22" w16cid:durableId="1004816818">
    <w:abstractNumId w:val="10"/>
  </w:num>
  <w:num w:numId="23" w16cid:durableId="128671522">
    <w:abstractNumId w:val="23"/>
  </w:num>
  <w:num w:numId="24" w16cid:durableId="1668485284">
    <w:abstractNumId w:val="7"/>
  </w:num>
  <w:num w:numId="25" w16cid:durableId="191793111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0"/>
  <w:proofState w:spelling="clean" w:grammar="clean"/>
  <w:defaultTabStop w:val="720"/>
  <w:drawingGridHorizontalSpacing w:val="11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ulTrailSpace/>
    <w:doNotExpandShiftReturn/>
    <w:doNotWrapTextWithPunct/>
    <w:doNotUseEastAsianBreakRules/>
    <w:useFELayout/>
    <w:doNotUseIndentAsNumberingTabStop/>
    <w:compatSetting w:name="compatibilityMode" w:uri="http://schemas.microsoft.com/office/word" w:val="14"/>
    <w:compatSetting w:name="useWord2013TrackBottomHyphenation" w:uri="http://schemas.microsoft.com/office/word" w:val="1"/>
  </w:compat>
  <w:rsids>
    <w:rsidRoot w:val="00A92CEB"/>
    <w:rsid w:val="000022AD"/>
    <w:rsid w:val="00003D03"/>
    <w:rsid w:val="00006B7C"/>
    <w:rsid w:val="00010D8E"/>
    <w:rsid w:val="00035854"/>
    <w:rsid w:val="0003763B"/>
    <w:rsid w:val="00052131"/>
    <w:rsid w:val="00053B39"/>
    <w:rsid w:val="00063323"/>
    <w:rsid w:val="0006760B"/>
    <w:rsid w:val="000731B6"/>
    <w:rsid w:val="0007582D"/>
    <w:rsid w:val="00084795"/>
    <w:rsid w:val="000949DE"/>
    <w:rsid w:val="000975A6"/>
    <w:rsid w:val="000A5EEB"/>
    <w:rsid w:val="000B113F"/>
    <w:rsid w:val="000B7D18"/>
    <w:rsid w:val="000B7E4C"/>
    <w:rsid w:val="000C138F"/>
    <w:rsid w:val="000D1010"/>
    <w:rsid w:val="000D2592"/>
    <w:rsid w:val="000D6B3A"/>
    <w:rsid w:val="000E4DA9"/>
    <w:rsid w:val="000F760B"/>
    <w:rsid w:val="000F7897"/>
    <w:rsid w:val="001164E9"/>
    <w:rsid w:val="00117E2B"/>
    <w:rsid w:val="00137017"/>
    <w:rsid w:val="00147038"/>
    <w:rsid w:val="001621C5"/>
    <w:rsid w:val="0016363D"/>
    <w:rsid w:val="00173DC0"/>
    <w:rsid w:val="00194339"/>
    <w:rsid w:val="001948D1"/>
    <w:rsid w:val="001A1FB0"/>
    <w:rsid w:val="001C01EC"/>
    <w:rsid w:val="001C70EE"/>
    <w:rsid w:val="001E154B"/>
    <w:rsid w:val="001E1C33"/>
    <w:rsid w:val="001E4F61"/>
    <w:rsid w:val="001F217A"/>
    <w:rsid w:val="00214EA4"/>
    <w:rsid w:val="00220B01"/>
    <w:rsid w:val="00225E67"/>
    <w:rsid w:val="00230903"/>
    <w:rsid w:val="002336B1"/>
    <w:rsid w:val="00234114"/>
    <w:rsid w:val="00234B9E"/>
    <w:rsid w:val="0024130F"/>
    <w:rsid w:val="002557E5"/>
    <w:rsid w:val="00260A3A"/>
    <w:rsid w:val="0028059E"/>
    <w:rsid w:val="00280ED2"/>
    <w:rsid w:val="002818B6"/>
    <w:rsid w:val="00282491"/>
    <w:rsid w:val="00282B84"/>
    <w:rsid w:val="00282E16"/>
    <w:rsid w:val="00287238"/>
    <w:rsid w:val="002B0E8E"/>
    <w:rsid w:val="002B1D69"/>
    <w:rsid w:val="002B5F77"/>
    <w:rsid w:val="002B76C8"/>
    <w:rsid w:val="002C0B16"/>
    <w:rsid w:val="002C6243"/>
    <w:rsid w:val="002C67F5"/>
    <w:rsid w:val="002E674A"/>
    <w:rsid w:val="002E7B88"/>
    <w:rsid w:val="002F799C"/>
    <w:rsid w:val="00300451"/>
    <w:rsid w:val="00300668"/>
    <w:rsid w:val="00302E7D"/>
    <w:rsid w:val="00306BD3"/>
    <w:rsid w:val="003139DA"/>
    <w:rsid w:val="00320794"/>
    <w:rsid w:val="00327A12"/>
    <w:rsid w:val="00360BEE"/>
    <w:rsid w:val="00361589"/>
    <w:rsid w:val="003700BD"/>
    <w:rsid w:val="00377C33"/>
    <w:rsid w:val="00383D35"/>
    <w:rsid w:val="00390DA9"/>
    <w:rsid w:val="00396184"/>
    <w:rsid w:val="003A7B6A"/>
    <w:rsid w:val="003B0C00"/>
    <w:rsid w:val="003B55FF"/>
    <w:rsid w:val="003C0945"/>
    <w:rsid w:val="003C0DD2"/>
    <w:rsid w:val="003D15AF"/>
    <w:rsid w:val="003D5B17"/>
    <w:rsid w:val="003D5DFF"/>
    <w:rsid w:val="003E0A80"/>
    <w:rsid w:val="003E509B"/>
    <w:rsid w:val="003E53D9"/>
    <w:rsid w:val="003F07D8"/>
    <w:rsid w:val="003F3664"/>
    <w:rsid w:val="003F5FF1"/>
    <w:rsid w:val="003F7EB3"/>
    <w:rsid w:val="00402C60"/>
    <w:rsid w:val="00402DBF"/>
    <w:rsid w:val="004208CE"/>
    <w:rsid w:val="00425038"/>
    <w:rsid w:val="00441034"/>
    <w:rsid w:val="00441DF6"/>
    <w:rsid w:val="004612C3"/>
    <w:rsid w:val="004730A8"/>
    <w:rsid w:val="00473D72"/>
    <w:rsid w:val="00475190"/>
    <w:rsid w:val="004842C3"/>
    <w:rsid w:val="00497B9D"/>
    <w:rsid w:val="004A6D93"/>
    <w:rsid w:val="004F049A"/>
    <w:rsid w:val="004F08B3"/>
    <w:rsid w:val="00504304"/>
    <w:rsid w:val="00506A2D"/>
    <w:rsid w:val="005074D3"/>
    <w:rsid w:val="005121E0"/>
    <w:rsid w:val="005343CA"/>
    <w:rsid w:val="00541616"/>
    <w:rsid w:val="00542674"/>
    <w:rsid w:val="00543601"/>
    <w:rsid w:val="00553C0C"/>
    <w:rsid w:val="00557439"/>
    <w:rsid w:val="005619B0"/>
    <w:rsid w:val="00571BC2"/>
    <w:rsid w:val="00573645"/>
    <w:rsid w:val="00576776"/>
    <w:rsid w:val="00577F47"/>
    <w:rsid w:val="005831D2"/>
    <w:rsid w:val="00591DA0"/>
    <w:rsid w:val="005946A8"/>
    <w:rsid w:val="00597DB3"/>
    <w:rsid w:val="005A029B"/>
    <w:rsid w:val="005A41CA"/>
    <w:rsid w:val="005A5258"/>
    <w:rsid w:val="005A6D63"/>
    <w:rsid w:val="005C04F7"/>
    <w:rsid w:val="005C0DA0"/>
    <w:rsid w:val="005C3C07"/>
    <w:rsid w:val="005C417D"/>
    <w:rsid w:val="005D1D8D"/>
    <w:rsid w:val="005D6338"/>
    <w:rsid w:val="005F5733"/>
    <w:rsid w:val="00613231"/>
    <w:rsid w:val="00626D98"/>
    <w:rsid w:val="00634776"/>
    <w:rsid w:val="006362F6"/>
    <w:rsid w:val="0065765F"/>
    <w:rsid w:val="00670A26"/>
    <w:rsid w:val="00676EBD"/>
    <w:rsid w:val="00685BF9"/>
    <w:rsid w:val="00692320"/>
    <w:rsid w:val="006B78C0"/>
    <w:rsid w:val="006D3C0A"/>
    <w:rsid w:val="006D64CE"/>
    <w:rsid w:val="006D66A9"/>
    <w:rsid w:val="006D771B"/>
    <w:rsid w:val="006E3912"/>
    <w:rsid w:val="006E63E0"/>
    <w:rsid w:val="006F4C05"/>
    <w:rsid w:val="006F676A"/>
    <w:rsid w:val="00706588"/>
    <w:rsid w:val="0072575D"/>
    <w:rsid w:val="0072725E"/>
    <w:rsid w:val="00727A4A"/>
    <w:rsid w:val="007468FD"/>
    <w:rsid w:val="007620C5"/>
    <w:rsid w:val="00762D22"/>
    <w:rsid w:val="00771796"/>
    <w:rsid w:val="00774AA2"/>
    <w:rsid w:val="00780F3C"/>
    <w:rsid w:val="00786C0E"/>
    <w:rsid w:val="00790E2A"/>
    <w:rsid w:val="00792CCE"/>
    <w:rsid w:val="007938B0"/>
    <w:rsid w:val="007A47AA"/>
    <w:rsid w:val="007A7100"/>
    <w:rsid w:val="007B35AB"/>
    <w:rsid w:val="007B42C4"/>
    <w:rsid w:val="007C6227"/>
    <w:rsid w:val="007D09DE"/>
    <w:rsid w:val="007D7FC4"/>
    <w:rsid w:val="007E115A"/>
    <w:rsid w:val="007E269A"/>
    <w:rsid w:val="007E2B9D"/>
    <w:rsid w:val="007E3C78"/>
    <w:rsid w:val="007F2430"/>
    <w:rsid w:val="007F2A16"/>
    <w:rsid w:val="007F5ACB"/>
    <w:rsid w:val="00800180"/>
    <w:rsid w:val="00803E38"/>
    <w:rsid w:val="0082315F"/>
    <w:rsid w:val="008363CE"/>
    <w:rsid w:val="00865CBA"/>
    <w:rsid w:val="00872FBE"/>
    <w:rsid w:val="00883C9C"/>
    <w:rsid w:val="00886A3D"/>
    <w:rsid w:val="008A348B"/>
    <w:rsid w:val="008A57C9"/>
    <w:rsid w:val="008B0B78"/>
    <w:rsid w:val="008C3CD6"/>
    <w:rsid w:val="008C6692"/>
    <w:rsid w:val="008D3C17"/>
    <w:rsid w:val="008E2219"/>
    <w:rsid w:val="008F0CF1"/>
    <w:rsid w:val="0090537A"/>
    <w:rsid w:val="0090781B"/>
    <w:rsid w:val="0092249A"/>
    <w:rsid w:val="00926C0C"/>
    <w:rsid w:val="00940885"/>
    <w:rsid w:val="00941DE6"/>
    <w:rsid w:val="009540C2"/>
    <w:rsid w:val="00956DAC"/>
    <w:rsid w:val="00964452"/>
    <w:rsid w:val="009705FA"/>
    <w:rsid w:val="00970645"/>
    <w:rsid w:val="009709D9"/>
    <w:rsid w:val="00971229"/>
    <w:rsid w:val="00975B2F"/>
    <w:rsid w:val="00975EEA"/>
    <w:rsid w:val="00977A37"/>
    <w:rsid w:val="00990930"/>
    <w:rsid w:val="009A08D8"/>
    <w:rsid w:val="009A3A77"/>
    <w:rsid w:val="009B35C8"/>
    <w:rsid w:val="009B54BF"/>
    <w:rsid w:val="009C45BA"/>
    <w:rsid w:val="009D15E4"/>
    <w:rsid w:val="009D305F"/>
    <w:rsid w:val="009D5954"/>
    <w:rsid w:val="009D7380"/>
    <w:rsid w:val="00A01B5A"/>
    <w:rsid w:val="00A11583"/>
    <w:rsid w:val="00A16A97"/>
    <w:rsid w:val="00A644D0"/>
    <w:rsid w:val="00A73FA2"/>
    <w:rsid w:val="00A82A54"/>
    <w:rsid w:val="00A87783"/>
    <w:rsid w:val="00A90E0E"/>
    <w:rsid w:val="00A926EE"/>
    <w:rsid w:val="00A92CEB"/>
    <w:rsid w:val="00A972EE"/>
    <w:rsid w:val="00AA1160"/>
    <w:rsid w:val="00AA155D"/>
    <w:rsid w:val="00AA4E96"/>
    <w:rsid w:val="00AA4F60"/>
    <w:rsid w:val="00AB0181"/>
    <w:rsid w:val="00AB06CF"/>
    <w:rsid w:val="00AB7CFB"/>
    <w:rsid w:val="00AC2904"/>
    <w:rsid w:val="00AC3224"/>
    <w:rsid w:val="00AC51E0"/>
    <w:rsid w:val="00AD4EBA"/>
    <w:rsid w:val="00AD51D5"/>
    <w:rsid w:val="00AE35AC"/>
    <w:rsid w:val="00AE4ECB"/>
    <w:rsid w:val="00AE6D17"/>
    <w:rsid w:val="00B041C1"/>
    <w:rsid w:val="00B05895"/>
    <w:rsid w:val="00B17314"/>
    <w:rsid w:val="00B30997"/>
    <w:rsid w:val="00B424E6"/>
    <w:rsid w:val="00B52853"/>
    <w:rsid w:val="00B55999"/>
    <w:rsid w:val="00B57C95"/>
    <w:rsid w:val="00B623EA"/>
    <w:rsid w:val="00B80147"/>
    <w:rsid w:val="00B84045"/>
    <w:rsid w:val="00B94188"/>
    <w:rsid w:val="00BA193A"/>
    <w:rsid w:val="00BA2024"/>
    <w:rsid w:val="00BB4883"/>
    <w:rsid w:val="00BC7813"/>
    <w:rsid w:val="00BD5A07"/>
    <w:rsid w:val="00BD687B"/>
    <w:rsid w:val="00BE310E"/>
    <w:rsid w:val="00BE496D"/>
    <w:rsid w:val="00BF3E10"/>
    <w:rsid w:val="00C055BB"/>
    <w:rsid w:val="00C07EAC"/>
    <w:rsid w:val="00C11142"/>
    <w:rsid w:val="00C11777"/>
    <w:rsid w:val="00C173A0"/>
    <w:rsid w:val="00C17409"/>
    <w:rsid w:val="00C21427"/>
    <w:rsid w:val="00C25A7C"/>
    <w:rsid w:val="00C55B4E"/>
    <w:rsid w:val="00C62596"/>
    <w:rsid w:val="00C65201"/>
    <w:rsid w:val="00C67712"/>
    <w:rsid w:val="00C820E4"/>
    <w:rsid w:val="00C90F45"/>
    <w:rsid w:val="00C92448"/>
    <w:rsid w:val="00C94BF0"/>
    <w:rsid w:val="00CB080B"/>
    <w:rsid w:val="00CB29AF"/>
    <w:rsid w:val="00CB7F96"/>
    <w:rsid w:val="00CC26F6"/>
    <w:rsid w:val="00CC3D28"/>
    <w:rsid w:val="00CC7709"/>
    <w:rsid w:val="00CD3503"/>
    <w:rsid w:val="00CE2782"/>
    <w:rsid w:val="00D020A2"/>
    <w:rsid w:val="00D110FD"/>
    <w:rsid w:val="00D20AA9"/>
    <w:rsid w:val="00D27F1C"/>
    <w:rsid w:val="00D35675"/>
    <w:rsid w:val="00D41D51"/>
    <w:rsid w:val="00D55663"/>
    <w:rsid w:val="00D67A12"/>
    <w:rsid w:val="00D7294F"/>
    <w:rsid w:val="00D758A4"/>
    <w:rsid w:val="00D942BE"/>
    <w:rsid w:val="00DA0B72"/>
    <w:rsid w:val="00DA601C"/>
    <w:rsid w:val="00DC2A60"/>
    <w:rsid w:val="00DC39C5"/>
    <w:rsid w:val="00DC39D9"/>
    <w:rsid w:val="00DE586C"/>
    <w:rsid w:val="00DF65C4"/>
    <w:rsid w:val="00DF7939"/>
    <w:rsid w:val="00E05D23"/>
    <w:rsid w:val="00E12AF9"/>
    <w:rsid w:val="00E13E1A"/>
    <w:rsid w:val="00E14802"/>
    <w:rsid w:val="00E26FF0"/>
    <w:rsid w:val="00E3012E"/>
    <w:rsid w:val="00E365F6"/>
    <w:rsid w:val="00E42E1F"/>
    <w:rsid w:val="00E469A7"/>
    <w:rsid w:val="00E5739F"/>
    <w:rsid w:val="00E65A5E"/>
    <w:rsid w:val="00E7006F"/>
    <w:rsid w:val="00E94339"/>
    <w:rsid w:val="00E97582"/>
    <w:rsid w:val="00EA68E5"/>
    <w:rsid w:val="00EB41BA"/>
    <w:rsid w:val="00EC3BDB"/>
    <w:rsid w:val="00ED5EDC"/>
    <w:rsid w:val="00EE24DF"/>
    <w:rsid w:val="00F145E4"/>
    <w:rsid w:val="00F3154B"/>
    <w:rsid w:val="00F45BCE"/>
    <w:rsid w:val="00F61D8F"/>
    <w:rsid w:val="00F86113"/>
    <w:rsid w:val="00F96744"/>
    <w:rsid w:val="00FA0056"/>
    <w:rsid w:val="00FA2BF3"/>
    <w:rsid w:val="00FA6152"/>
    <w:rsid w:val="00FB0919"/>
    <w:rsid w:val="00FB1890"/>
    <w:rsid w:val="00FC7FA1"/>
    <w:rsid w:val="00FE1AEB"/>
    <w:rsid w:val="00FE32B7"/>
    <w:rsid w:val="00FF7C77"/>
    <w:rsid w:val="028F728A"/>
    <w:rsid w:val="086E4D94"/>
    <w:rsid w:val="0BD4268D"/>
    <w:rsid w:val="0E774EDA"/>
    <w:rsid w:val="126D6393"/>
    <w:rsid w:val="140A2CA6"/>
    <w:rsid w:val="14623D4D"/>
    <w:rsid w:val="17301B9A"/>
    <w:rsid w:val="191C2558"/>
    <w:rsid w:val="1C2942AF"/>
    <w:rsid w:val="1D2D0CF6"/>
    <w:rsid w:val="1DA608B4"/>
    <w:rsid w:val="218115B9"/>
    <w:rsid w:val="229B25D6"/>
    <w:rsid w:val="28821682"/>
    <w:rsid w:val="2BE56D2C"/>
    <w:rsid w:val="2C025DC0"/>
    <w:rsid w:val="2C2E6664"/>
    <w:rsid w:val="315B349F"/>
    <w:rsid w:val="340874AA"/>
    <w:rsid w:val="34137D7F"/>
    <w:rsid w:val="3F302EEF"/>
    <w:rsid w:val="467B3501"/>
    <w:rsid w:val="4988651C"/>
    <w:rsid w:val="4B3B5EE8"/>
    <w:rsid w:val="4C92048F"/>
    <w:rsid w:val="5AB369AD"/>
    <w:rsid w:val="5C3D1C65"/>
    <w:rsid w:val="5FB47C92"/>
    <w:rsid w:val="674755A9"/>
    <w:rsid w:val="695A42FF"/>
    <w:rsid w:val="6E8509E0"/>
    <w:rsid w:val="6F5013AD"/>
    <w:rsid w:val="70524F68"/>
    <w:rsid w:val="70990B1C"/>
    <w:rsid w:val="725716A5"/>
    <w:rsid w:val="73FB2632"/>
    <w:rsid w:val="74E8615B"/>
    <w:rsid w:val="757C08A8"/>
    <w:rsid w:val="7B7901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9C56B38"/>
  <w15:docId w15:val="{644B0007-1A29-4052-8494-885548F09F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uiPriority="1" w:qFormat="1"/>
    <w:lsdException w:name="heading 5" w:uiPriority="1" w:qFormat="1"/>
    <w:lsdException w:name="heading 6" w:uiPriority="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uiPriority="1" w:unhideWhenUsed="1" w:qFormat="1"/>
    <w:lsdException w:name="Body Text" w:uiPriority="1" w:qFormat="1"/>
    <w:lsdException w:name="Subtitl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pPr>
      <w:widowControl w:val="0"/>
      <w:autoSpaceDE w:val="0"/>
      <w:autoSpaceDN w:val="0"/>
    </w:pPr>
    <w:rPr>
      <w:rFonts w:ascii="Bahnschrift" w:eastAsia="Bahnschrift" w:hAnsi="Bahnschrift" w:cs="Bahnschrift"/>
      <w:sz w:val="22"/>
      <w:szCs w:val="22"/>
      <w:lang w:val="en-US" w:eastAsia="en-US"/>
    </w:rPr>
  </w:style>
  <w:style w:type="paragraph" w:styleId="Heading1">
    <w:name w:val="heading 1"/>
    <w:basedOn w:val="Normal"/>
    <w:uiPriority w:val="1"/>
    <w:qFormat/>
    <w:pPr>
      <w:spacing w:before="1"/>
      <w:jc w:val="center"/>
      <w:outlineLvl w:val="0"/>
    </w:pPr>
    <w:rPr>
      <w:rFonts w:ascii="Comic Sans MS" w:eastAsia="Comic Sans MS" w:hAnsi="Comic Sans MS" w:cs="Comic Sans MS"/>
      <w:b/>
      <w:bCs/>
      <w:sz w:val="52"/>
      <w:szCs w:val="52"/>
      <w:u w:val="single" w:color="000000"/>
    </w:rPr>
  </w:style>
  <w:style w:type="paragraph" w:styleId="Heading2">
    <w:name w:val="heading 2"/>
    <w:basedOn w:val="Normal"/>
    <w:uiPriority w:val="1"/>
    <w:qFormat/>
    <w:pPr>
      <w:spacing w:before="19"/>
      <w:ind w:left="20"/>
      <w:outlineLvl w:val="1"/>
    </w:pPr>
    <w:rPr>
      <w:rFonts w:ascii="Verdana" w:eastAsia="Verdana" w:hAnsi="Verdana" w:cs="Verdana"/>
      <w:b/>
      <w:bCs/>
      <w:sz w:val="44"/>
      <w:szCs w:val="44"/>
    </w:rPr>
  </w:style>
  <w:style w:type="paragraph" w:styleId="Heading3">
    <w:name w:val="heading 3"/>
    <w:basedOn w:val="Normal"/>
    <w:uiPriority w:val="1"/>
    <w:qFormat/>
    <w:pPr>
      <w:ind w:left="919" w:hanging="474"/>
      <w:outlineLvl w:val="2"/>
    </w:pPr>
    <w:rPr>
      <w:rFonts w:ascii="Arial" w:eastAsia="Arial" w:hAnsi="Arial" w:cs="Arial"/>
      <w:b/>
      <w:bCs/>
      <w:sz w:val="36"/>
      <w:szCs w:val="36"/>
    </w:rPr>
  </w:style>
  <w:style w:type="paragraph" w:styleId="Heading4">
    <w:name w:val="heading 4"/>
    <w:basedOn w:val="Normal"/>
    <w:uiPriority w:val="1"/>
    <w:qFormat/>
    <w:pPr>
      <w:ind w:left="3081"/>
      <w:outlineLvl w:val="3"/>
    </w:pPr>
    <w:rPr>
      <w:rFonts w:ascii="Arial MT" w:eastAsia="Arial MT" w:hAnsi="Arial MT" w:cs="Arial MT"/>
      <w:sz w:val="36"/>
      <w:szCs w:val="36"/>
    </w:rPr>
  </w:style>
  <w:style w:type="paragraph" w:styleId="Heading5">
    <w:name w:val="heading 5"/>
    <w:basedOn w:val="Normal"/>
    <w:uiPriority w:val="1"/>
    <w:qFormat/>
    <w:pPr>
      <w:ind w:left="919" w:hanging="359"/>
      <w:outlineLvl w:val="4"/>
    </w:pPr>
    <w:rPr>
      <w:rFonts w:ascii="Arial" w:eastAsia="Arial" w:hAnsi="Arial" w:cs="Arial"/>
      <w:b/>
      <w:bCs/>
      <w:sz w:val="32"/>
      <w:szCs w:val="32"/>
    </w:rPr>
  </w:style>
  <w:style w:type="paragraph" w:styleId="Heading6">
    <w:name w:val="heading 6"/>
    <w:basedOn w:val="Normal"/>
    <w:uiPriority w:val="1"/>
    <w:qFormat/>
    <w:pPr>
      <w:spacing w:line="306" w:lineRule="exact"/>
      <w:ind w:left="60"/>
      <w:outlineLvl w:val="5"/>
    </w:pPr>
    <w:rPr>
      <w:rFonts w:ascii="Verdana" w:eastAsia="Verdana" w:hAnsi="Verdana" w:cs="Verdana"/>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pPr>
      <w:ind w:left="1125" w:hanging="359"/>
    </w:pPr>
  </w:style>
  <w:style w:type="paragraph" w:customStyle="1" w:styleId="TableParagraph">
    <w:name w:val="Table Paragraph"/>
    <w:basedOn w:val="Normal"/>
    <w:uiPriority w:val="1"/>
    <w:qFormat/>
    <w:pPr>
      <w:spacing w:before="61"/>
    </w:pPr>
    <w:rPr>
      <w:rFonts w:ascii="Verdana" w:eastAsia="Verdana" w:hAnsi="Verdana" w:cs="Verdana"/>
    </w:rPr>
  </w:style>
  <w:style w:type="paragraph" w:styleId="NormalWeb">
    <w:name w:val="Normal (Web)"/>
    <w:basedOn w:val="Normal"/>
    <w:uiPriority w:val="99"/>
    <w:unhideWhenUsed/>
    <w:rsid w:val="005074D3"/>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5074D3"/>
    <w:rPr>
      <w:b/>
      <w:bCs/>
    </w:rPr>
  </w:style>
  <w:style w:type="paragraph" w:styleId="Header">
    <w:name w:val="header"/>
    <w:basedOn w:val="Normal"/>
    <w:link w:val="HeaderChar"/>
    <w:rsid w:val="00C173A0"/>
    <w:pPr>
      <w:tabs>
        <w:tab w:val="center" w:pos="4513"/>
        <w:tab w:val="right" w:pos="9026"/>
      </w:tabs>
    </w:pPr>
  </w:style>
  <w:style w:type="character" w:customStyle="1" w:styleId="HeaderChar">
    <w:name w:val="Header Char"/>
    <w:basedOn w:val="DefaultParagraphFont"/>
    <w:link w:val="Header"/>
    <w:rsid w:val="00C173A0"/>
    <w:rPr>
      <w:rFonts w:ascii="Bahnschrift" w:eastAsia="Bahnschrift" w:hAnsi="Bahnschrift" w:cs="Bahnschrift"/>
      <w:sz w:val="22"/>
      <w:szCs w:val="22"/>
      <w:lang w:val="en-US" w:eastAsia="en-US"/>
    </w:rPr>
  </w:style>
  <w:style w:type="paragraph" w:styleId="Footer">
    <w:name w:val="footer"/>
    <w:basedOn w:val="Normal"/>
    <w:link w:val="FooterChar"/>
    <w:rsid w:val="00C173A0"/>
    <w:pPr>
      <w:tabs>
        <w:tab w:val="center" w:pos="4513"/>
        <w:tab w:val="right" w:pos="9026"/>
      </w:tabs>
    </w:pPr>
  </w:style>
  <w:style w:type="character" w:customStyle="1" w:styleId="FooterChar">
    <w:name w:val="Footer Char"/>
    <w:basedOn w:val="DefaultParagraphFont"/>
    <w:link w:val="Footer"/>
    <w:rsid w:val="00C173A0"/>
    <w:rPr>
      <w:rFonts w:ascii="Bahnschrift" w:eastAsia="Bahnschrift" w:hAnsi="Bahnschrift" w:cs="Bahnschrift"/>
      <w:sz w:val="22"/>
      <w:szCs w:val="22"/>
      <w:lang w:val="en-US" w:eastAsia="en-US"/>
    </w:rPr>
  </w:style>
  <w:style w:type="paragraph" w:styleId="Title">
    <w:name w:val="Title"/>
    <w:basedOn w:val="Normal"/>
    <w:next w:val="Normal"/>
    <w:link w:val="TitleChar"/>
    <w:qFormat/>
    <w:rsid w:val="00E3012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E3012E"/>
    <w:rPr>
      <w:rFonts w:asciiTheme="majorHAnsi" w:eastAsiaTheme="majorEastAsia" w:hAnsiTheme="majorHAnsi" w:cstheme="majorBidi"/>
      <w:spacing w:val="-10"/>
      <w:kern w:val="28"/>
      <w:sz w:val="56"/>
      <w:szCs w:val="56"/>
      <w:lang w:val="en-US" w:eastAsia="en-US"/>
    </w:rPr>
  </w:style>
  <w:style w:type="character" w:styleId="Hyperlink">
    <w:name w:val="Hyperlink"/>
    <w:basedOn w:val="DefaultParagraphFont"/>
    <w:rsid w:val="00DC2A60"/>
    <w:rPr>
      <w:color w:val="0000FF" w:themeColor="hyperlink"/>
      <w:u w:val="single"/>
    </w:rPr>
  </w:style>
  <w:style w:type="character" w:styleId="UnresolvedMention">
    <w:name w:val="Unresolved Mention"/>
    <w:basedOn w:val="DefaultParagraphFont"/>
    <w:uiPriority w:val="99"/>
    <w:semiHidden/>
    <w:unhideWhenUsed/>
    <w:rsid w:val="00DC2A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header" Target="header5.xml"/><Relationship Id="rId42" Type="http://schemas.openxmlformats.org/officeDocument/2006/relationships/image" Target="media/image16.png"/><Relationship Id="rId63" Type="http://schemas.openxmlformats.org/officeDocument/2006/relationships/image" Target="media/image35.png"/><Relationship Id="rId84" Type="http://schemas.openxmlformats.org/officeDocument/2006/relationships/image" Target="media/image56.png"/><Relationship Id="rId138" Type="http://schemas.openxmlformats.org/officeDocument/2006/relationships/image" Target="media/image110.png"/><Relationship Id="rId107" Type="http://schemas.openxmlformats.org/officeDocument/2006/relationships/image" Target="media/image79.png"/><Relationship Id="rId11" Type="http://schemas.openxmlformats.org/officeDocument/2006/relationships/image" Target="media/image5.png"/><Relationship Id="rId32" Type="http://schemas.openxmlformats.org/officeDocument/2006/relationships/image" Target="media/image10.png"/><Relationship Id="rId37" Type="http://schemas.openxmlformats.org/officeDocument/2006/relationships/image" Target="media/image13.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image" Target="media/image95.png"/><Relationship Id="rId128" Type="http://schemas.openxmlformats.org/officeDocument/2006/relationships/image" Target="media/image100.png"/><Relationship Id="rId5" Type="http://schemas.openxmlformats.org/officeDocument/2006/relationships/settings" Target="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footer" Target="footer5.xml"/><Relationship Id="rId27" Type="http://schemas.openxmlformats.org/officeDocument/2006/relationships/header" Target="header8.xml"/><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image" Target="media/image106.png"/><Relationship Id="rId139" Type="http://schemas.openxmlformats.org/officeDocument/2006/relationships/image" Target="media/image111.png"/><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image" Target="media/image6.png"/><Relationship Id="rId17" Type="http://schemas.openxmlformats.org/officeDocument/2006/relationships/header" Target="header4.xml"/><Relationship Id="rId33" Type="http://schemas.openxmlformats.org/officeDocument/2006/relationships/image" Target="media/image11.png"/><Relationship Id="rId38" Type="http://schemas.openxmlformats.org/officeDocument/2006/relationships/image" Target="media/image14.png"/><Relationship Id="rId59" Type="http://schemas.openxmlformats.org/officeDocument/2006/relationships/header" Target="header12.xml"/><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6.png"/><Relationship Id="rId129" Type="http://schemas.openxmlformats.org/officeDocument/2006/relationships/image" Target="media/image101.png"/><Relationship Id="rId54" Type="http://schemas.openxmlformats.org/officeDocument/2006/relationships/image" Target="media/image28.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3.png"/><Relationship Id="rId96" Type="http://schemas.openxmlformats.org/officeDocument/2006/relationships/image" Target="media/image68.png"/><Relationship Id="rId140" Type="http://schemas.openxmlformats.org/officeDocument/2006/relationships/image" Target="media/image11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eader" Target="header6.xml"/><Relationship Id="rId28" Type="http://schemas.openxmlformats.org/officeDocument/2006/relationships/footer" Target="footer8.xml"/><Relationship Id="rId49" Type="http://schemas.openxmlformats.org/officeDocument/2006/relationships/image" Target="media/image23.pn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18.png"/><Relationship Id="rId60" Type="http://schemas.openxmlformats.org/officeDocument/2006/relationships/footer" Target="footer12.xml"/><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image" Target="media/image58.png"/><Relationship Id="rId130" Type="http://schemas.openxmlformats.org/officeDocument/2006/relationships/image" Target="media/image102.png"/><Relationship Id="rId135" Type="http://schemas.openxmlformats.org/officeDocument/2006/relationships/image" Target="media/image107.png"/><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15.png"/><Relationship Id="rId109" Type="http://schemas.openxmlformats.org/officeDocument/2006/relationships/image" Target="media/image81.png"/><Relationship Id="rId34" Type="http://schemas.openxmlformats.org/officeDocument/2006/relationships/image" Target="media/image12.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footer" Target="footer6.xml"/><Relationship Id="rId40" Type="http://schemas.openxmlformats.org/officeDocument/2006/relationships/header" Target="header11.xml"/><Relationship Id="rId45" Type="http://schemas.openxmlformats.org/officeDocument/2006/relationships/image" Target="media/image19.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image" Target="media/image108.png"/><Relationship Id="rId61" Type="http://schemas.openxmlformats.org/officeDocument/2006/relationships/image" Target="media/image33.png"/><Relationship Id="rId82" Type="http://schemas.openxmlformats.org/officeDocument/2006/relationships/image" Target="media/image54.png"/><Relationship Id="rId19" Type="http://schemas.openxmlformats.org/officeDocument/2006/relationships/image" Target="media/image7.png"/><Relationship Id="rId14" Type="http://schemas.openxmlformats.org/officeDocument/2006/relationships/footer" Target="footer2.xml"/><Relationship Id="rId30" Type="http://schemas.openxmlformats.org/officeDocument/2006/relationships/header" Target="header9.xml"/><Relationship Id="rId35" Type="http://schemas.openxmlformats.org/officeDocument/2006/relationships/header" Target="header10.xml"/><Relationship Id="rId56" Type="http://schemas.openxmlformats.org/officeDocument/2006/relationships/image" Target="media/image30.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header" Target="header7.xml"/><Relationship Id="rId46" Type="http://schemas.openxmlformats.org/officeDocument/2006/relationships/image" Target="media/image20.png"/><Relationship Id="rId67" Type="http://schemas.openxmlformats.org/officeDocument/2006/relationships/image" Target="media/image39.png"/><Relationship Id="rId116" Type="http://schemas.openxmlformats.org/officeDocument/2006/relationships/image" Target="media/image88.png"/><Relationship Id="rId137" Type="http://schemas.openxmlformats.org/officeDocument/2006/relationships/image" Target="media/image109.png"/><Relationship Id="rId20" Type="http://schemas.openxmlformats.org/officeDocument/2006/relationships/image" Target="media/image8.png"/><Relationship Id="rId41" Type="http://schemas.openxmlformats.org/officeDocument/2006/relationships/footer" Target="footer11.xml"/><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image" Target="media/image104.png"/><Relationship Id="rId15" Type="http://schemas.openxmlformats.org/officeDocument/2006/relationships/header" Target="header3.xml"/><Relationship Id="rId36" Type="http://schemas.openxmlformats.org/officeDocument/2006/relationships/footer" Target="footer10.xml"/><Relationship Id="rId57" Type="http://schemas.openxmlformats.org/officeDocument/2006/relationships/image" Target="media/image31.png"/><Relationship Id="rId106" Type="http://schemas.openxmlformats.org/officeDocument/2006/relationships/image" Target="media/image78.png"/><Relationship Id="rId127" Type="http://schemas.openxmlformats.org/officeDocument/2006/relationships/image" Target="media/image99.png"/><Relationship Id="rId10" Type="http://schemas.openxmlformats.org/officeDocument/2006/relationships/footer" Target="footer1.xml"/><Relationship Id="rId31" Type="http://schemas.openxmlformats.org/officeDocument/2006/relationships/footer" Target="footer9.xml"/><Relationship Id="rId52" Type="http://schemas.openxmlformats.org/officeDocument/2006/relationships/image" Target="media/image26.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4" Type="http://schemas.openxmlformats.org/officeDocument/2006/relationships/styles" Target="styles.xml"/><Relationship Id="rId9" Type="http://schemas.openxmlformats.org/officeDocument/2006/relationships/header" Target="header1.xml"/><Relationship Id="rId26" Type="http://schemas.openxmlformats.org/officeDocument/2006/relationships/footer" Target="footer7.xml"/><Relationship Id="rId47" Type="http://schemas.openxmlformats.org/officeDocument/2006/relationships/image" Target="media/image21.png"/><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105.png"/><Relationship Id="rId16" Type="http://schemas.openxmlformats.org/officeDocument/2006/relationships/footer" Target="footer3.xml"/></Relationships>
</file>

<file path=word/_rels/foot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footer10.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footer1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footer1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footer3.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footer4.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footer5.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footer6.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footer7.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footer8.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footer9.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2.png"/><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2.png"/><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AE598BD-59BA-49FA-8145-569B92ED75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73</Pages>
  <Words>1771</Words>
  <Characters>10096</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karan ahir</dc:creator>
  <cp:lastModifiedBy>Nk 05</cp:lastModifiedBy>
  <cp:revision>22</cp:revision>
  <dcterms:created xsi:type="dcterms:W3CDTF">2025-09-29T04:23:00Z</dcterms:created>
  <dcterms:modified xsi:type="dcterms:W3CDTF">2025-09-29T10:45:00Z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2022-03-14T00:00:00Z</vt:filetime>
  </property>
  <property fmtid="{D5CDD505-2E9C-101B-9397-08002B2CF9AE}" pid="3" name="Creator">
    <vt:lpwstr>Microsoft® Word 2019</vt:lpwstr>
  </property>
  <property fmtid="{D5CDD505-2E9C-101B-9397-08002B2CF9AE}" pid="4" name="LastSaved">
    <vt:filetime>2024-10-04T00:00:00Z</vt:filetime>
  </property>
  <property fmtid="{D5CDD505-2E9C-101B-9397-08002B2CF9AE}" pid="5" name="Producer">
    <vt:lpwstr>Microsoft® Word 2019</vt:lpwstr>
  </property>
  <property fmtid="{D5CDD505-2E9C-101B-9397-08002B2CF9AE}" pid="6" name="KSOProductBuildVer">
    <vt:lpwstr>2057-12.2.0.18283</vt:lpwstr>
  </property>
  <property fmtid="{D5CDD505-2E9C-101B-9397-08002B2CF9AE}" pid="7" name="ICV">
    <vt:lpwstr>74D0A16BB8CE40B0A52D280B99EF1C9A_13</vt:lpwstr>
  </property>
</Properties>
</file>